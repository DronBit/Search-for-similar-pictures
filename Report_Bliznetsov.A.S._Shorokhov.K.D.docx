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156C6" w14:textId="77777777" w:rsidR="002A4974" w:rsidRDefault="002A4974" w:rsidP="005C5126">
      <w:pPr>
        <w:rPr>
          <w:ins w:id="0" w:author="Dron" w:date="2024-09-26T18:51:00Z"/>
        </w:rPr>
      </w:pPr>
    </w:p>
    <w:p w14:paraId="4A953CB2" w14:textId="00132AE6" w:rsidR="002A4974" w:rsidRPr="00852F72" w:rsidRDefault="002A4974" w:rsidP="00DA6A01">
      <w:pPr>
        <w:ind w:firstLine="0"/>
        <w:jc w:val="center"/>
        <w:rPr>
          <w:ins w:id="1" w:author="Dron" w:date="2024-09-26T18:50:00Z"/>
          <w:b/>
          <w:bCs/>
          <w:rPrChange w:id="2" w:author="Dron" w:date="2024-09-26T19:10:00Z">
            <w:rPr>
              <w:ins w:id="3" w:author="Dron" w:date="2024-09-26T18:50:00Z"/>
            </w:rPr>
          </w:rPrChange>
        </w:rPr>
        <w:pPrChange w:id="4" w:author="Dron" w:date="2024-09-26T19:17:00Z">
          <w:pPr>
            <w:spacing w:line="259" w:lineRule="auto"/>
            <w:ind w:firstLine="0"/>
            <w:jc w:val="center"/>
          </w:pPr>
        </w:pPrChange>
      </w:pPr>
      <w:ins w:id="5" w:author="Dron" w:date="2024-09-26T18:50:00Z">
        <w:r w:rsidRPr="00852F72">
          <w:rPr>
            <w:b/>
            <w:bCs/>
            <w:rPrChange w:id="6" w:author="Dron" w:date="2024-09-26T19:10:00Z">
              <w:rPr/>
            </w:rPrChange>
          </w:rPr>
          <w:t>ОТЧЁТ</w:t>
        </w:r>
      </w:ins>
    </w:p>
    <w:p w14:paraId="7668EF66" w14:textId="3896F91F" w:rsidR="002A4974" w:rsidRPr="00852F72" w:rsidRDefault="002A4974" w:rsidP="00D459E6">
      <w:pPr>
        <w:spacing w:line="240" w:lineRule="auto"/>
        <w:ind w:firstLine="0"/>
        <w:jc w:val="center"/>
        <w:rPr>
          <w:ins w:id="7" w:author="Dron" w:date="2024-09-26T18:50:00Z"/>
          <w:b/>
          <w:bCs/>
          <w:rPrChange w:id="8" w:author="Dron" w:date="2024-09-26T19:10:00Z">
            <w:rPr>
              <w:ins w:id="9" w:author="Dron" w:date="2024-09-26T18:50:00Z"/>
            </w:rPr>
          </w:rPrChange>
        </w:rPr>
        <w:pPrChange w:id="10" w:author="Dron" w:date="2024-09-26T19:18:00Z">
          <w:pPr>
            <w:spacing w:line="259" w:lineRule="auto"/>
            <w:ind w:firstLine="0"/>
            <w:jc w:val="center"/>
          </w:pPr>
        </w:pPrChange>
      </w:pPr>
      <w:ins w:id="11" w:author="Dron" w:date="2024-09-26T18:50:00Z">
        <w:r w:rsidRPr="00852F72">
          <w:rPr>
            <w:b/>
            <w:bCs/>
            <w:rPrChange w:id="12" w:author="Dron" w:date="2024-09-26T19:10:00Z">
              <w:rPr/>
            </w:rPrChange>
          </w:rPr>
          <w:t>о разработке проекта для итоговой аттестации</w:t>
        </w:r>
      </w:ins>
    </w:p>
    <w:p w14:paraId="12DFEABD" w14:textId="034AE3FE" w:rsidR="002A4974" w:rsidRPr="00852F72" w:rsidRDefault="002A4974" w:rsidP="00D459E6">
      <w:pPr>
        <w:spacing w:line="240" w:lineRule="auto"/>
        <w:ind w:firstLine="0"/>
        <w:jc w:val="center"/>
        <w:rPr>
          <w:ins w:id="13" w:author="Dron" w:date="2024-09-26T18:51:00Z"/>
          <w:b/>
          <w:bCs/>
          <w:rPrChange w:id="14" w:author="Dron" w:date="2024-09-26T19:10:00Z">
            <w:rPr>
              <w:ins w:id="15" w:author="Dron" w:date="2024-09-26T18:51:00Z"/>
            </w:rPr>
          </w:rPrChange>
        </w:rPr>
        <w:pPrChange w:id="16" w:author="Dron" w:date="2024-09-26T19:18:00Z">
          <w:pPr>
            <w:spacing w:line="259" w:lineRule="auto"/>
            <w:ind w:firstLine="0"/>
            <w:jc w:val="center"/>
          </w:pPr>
        </w:pPrChange>
      </w:pPr>
      <w:ins w:id="17" w:author="Dron" w:date="2024-09-26T18:50:00Z">
        <w:r w:rsidRPr="00852F72">
          <w:rPr>
            <w:b/>
            <w:bCs/>
            <w:rPrChange w:id="18" w:author="Dron" w:date="2024-09-26T19:10:00Z">
              <w:rPr/>
            </w:rPrChange>
          </w:rPr>
          <w:t>на тему «</w:t>
        </w:r>
      </w:ins>
      <w:ins w:id="19" w:author="Dron" w:date="2024-09-26T18:51:00Z">
        <w:r w:rsidRPr="00852F72">
          <w:rPr>
            <w:b/>
            <w:bCs/>
            <w:rPrChange w:id="20" w:author="Dron" w:date="2024-09-26T19:10:00Z">
              <w:rPr/>
            </w:rPrChange>
          </w:rPr>
          <w:t>Поиск похожих картинок (цветов)»</w:t>
        </w:r>
      </w:ins>
    </w:p>
    <w:p w14:paraId="6B194456" w14:textId="435F98DF" w:rsidR="002A4974" w:rsidRDefault="002A4974" w:rsidP="005C5126">
      <w:pPr>
        <w:rPr>
          <w:ins w:id="21" w:author="Dron" w:date="2024-09-26T18:51:00Z"/>
        </w:rPr>
        <w:pPrChange w:id="22" w:author="Dron" w:date="2024-09-26T19:04:00Z">
          <w:pPr>
            <w:spacing w:line="259" w:lineRule="auto"/>
            <w:ind w:firstLine="0"/>
            <w:jc w:val="center"/>
          </w:pPr>
        </w:pPrChange>
      </w:pPr>
    </w:p>
    <w:p w14:paraId="457876B5" w14:textId="396ED379" w:rsidR="002A4974" w:rsidRDefault="002A4974" w:rsidP="005C5126">
      <w:pPr>
        <w:rPr>
          <w:ins w:id="23" w:author="Dron" w:date="2024-09-26T18:51:00Z"/>
        </w:rPr>
        <w:pPrChange w:id="24" w:author="Dron" w:date="2024-09-26T19:04:00Z">
          <w:pPr>
            <w:spacing w:line="259" w:lineRule="auto"/>
            <w:ind w:firstLine="0"/>
            <w:jc w:val="center"/>
          </w:pPr>
        </w:pPrChange>
      </w:pPr>
    </w:p>
    <w:p w14:paraId="6BB39B00" w14:textId="644E4B3B" w:rsidR="002A4974" w:rsidRDefault="002A4974" w:rsidP="005C5126">
      <w:pPr>
        <w:rPr>
          <w:ins w:id="25" w:author="Dron" w:date="2024-09-26T18:51:00Z"/>
        </w:rPr>
        <w:pPrChange w:id="26" w:author="Dron" w:date="2024-09-26T19:04:00Z">
          <w:pPr>
            <w:spacing w:line="259" w:lineRule="auto"/>
            <w:ind w:firstLine="0"/>
            <w:jc w:val="center"/>
          </w:pPr>
        </w:pPrChange>
      </w:pPr>
    </w:p>
    <w:p w14:paraId="6CDAA619" w14:textId="3730104C" w:rsidR="002A4974" w:rsidRDefault="002A4974" w:rsidP="00852F72">
      <w:pPr>
        <w:ind w:firstLine="0"/>
        <w:rPr>
          <w:ins w:id="27" w:author="Dron" w:date="2024-09-26T19:15:00Z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28" w:author="Dron" w:date="2024-09-26T19:16:00Z">
          <w:tblPr>
            <w:tblStyle w:val="ae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521"/>
        <w:gridCol w:w="2824"/>
        <w:tblGridChange w:id="29">
          <w:tblGrid>
            <w:gridCol w:w="4672"/>
            <w:gridCol w:w="4673"/>
          </w:tblGrid>
        </w:tblGridChange>
      </w:tblGrid>
      <w:tr w:rsidR="00DA6A01" w14:paraId="3A9081FE" w14:textId="77777777" w:rsidTr="00DA6A01">
        <w:trPr>
          <w:ins w:id="30" w:author="Dron" w:date="2024-09-26T19:15:00Z"/>
        </w:trPr>
        <w:tc>
          <w:tcPr>
            <w:tcW w:w="6521" w:type="dxa"/>
            <w:tcPrChange w:id="31" w:author="Dron" w:date="2024-09-26T19:16:00Z">
              <w:tcPr>
                <w:tcW w:w="4672" w:type="dxa"/>
              </w:tcPr>
            </w:tcPrChange>
          </w:tcPr>
          <w:p w14:paraId="4585AFEF" w14:textId="2BA42E95" w:rsidR="00DA6A01" w:rsidRPr="001B5692" w:rsidRDefault="00DA6A01" w:rsidP="00DA6A01">
            <w:pPr>
              <w:spacing w:line="240" w:lineRule="auto"/>
              <w:ind w:firstLine="0"/>
              <w:rPr>
                <w:ins w:id="32" w:author="Dron" w:date="2024-09-26T19:15:00Z"/>
              </w:rPr>
            </w:pPr>
            <w:ins w:id="33" w:author="Dron" w:date="2024-09-26T19:15:00Z">
              <w:r w:rsidRPr="001B5692">
                <w:t>Выполнили</w:t>
              </w:r>
            </w:ins>
            <w:ins w:id="34" w:author="Dron" w:date="2024-09-26T19:16:00Z">
              <w:r>
                <w:t xml:space="preserve"> студенты</w:t>
              </w:r>
            </w:ins>
            <w:ins w:id="35" w:author="Dron" w:date="2024-09-26T19:15:00Z">
              <w:r w:rsidRPr="001B5692">
                <w:t>:</w:t>
              </w:r>
            </w:ins>
          </w:p>
          <w:p w14:paraId="34BB2CE1" w14:textId="77777777" w:rsidR="00DA6A01" w:rsidRPr="001B5692" w:rsidRDefault="00DA6A01" w:rsidP="00DA6A01">
            <w:pPr>
              <w:spacing w:line="240" w:lineRule="auto"/>
              <w:ind w:firstLine="0"/>
              <w:rPr>
                <w:ins w:id="36" w:author="Dron" w:date="2024-09-26T19:15:00Z"/>
              </w:rPr>
            </w:pPr>
            <w:ins w:id="37" w:author="Dron" w:date="2024-09-26T19:15:00Z">
              <w:r w:rsidRPr="001B5692">
                <w:t>Близнецов А. С.</w:t>
              </w:r>
            </w:ins>
          </w:p>
          <w:p w14:paraId="0BB59167" w14:textId="77777777" w:rsidR="00DA6A01" w:rsidRDefault="00DA6A01" w:rsidP="00DA6A01">
            <w:pPr>
              <w:spacing w:line="240" w:lineRule="auto"/>
              <w:ind w:firstLine="0"/>
              <w:rPr>
                <w:ins w:id="38" w:author="Dron" w:date="2024-09-26T19:15:00Z"/>
              </w:rPr>
            </w:pPr>
            <w:ins w:id="39" w:author="Dron" w:date="2024-09-26T19:15:00Z">
              <w:r w:rsidRPr="001B5692">
                <w:t>Шорохов К. Д.</w:t>
              </w:r>
            </w:ins>
          </w:p>
          <w:p w14:paraId="77B03270" w14:textId="77777777" w:rsidR="00DA6A01" w:rsidRDefault="00DA6A01" w:rsidP="00852F72">
            <w:pPr>
              <w:ind w:firstLine="0"/>
              <w:rPr>
                <w:ins w:id="40" w:author="Dron" w:date="2024-09-26T19:15:00Z"/>
              </w:rPr>
            </w:pPr>
          </w:p>
        </w:tc>
        <w:tc>
          <w:tcPr>
            <w:tcW w:w="2824" w:type="dxa"/>
            <w:tcPrChange w:id="41" w:author="Dron" w:date="2024-09-26T19:16:00Z">
              <w:tcPr>
                <w:tcW w:w="4673" w:type="dxa"/>
              </w:tcPr>
            </w:tcPrChange>
          </w:tcPr>
          <w:p w14:paraId="01EEFA57" w14:textId="30E8A38F" w:rsidR="00DA6A01" w:rsidRPr="001B5692" w:rsidRDefault="00DA6A01" w:rsidP="00DA6A01">
            <w:pPr>
              <w:spacing w:line="240" w:lineRule="auto"/>
              <w:ind w:firstLine="0"/>
              <w:rPr>
                <w:ins w:id="42" w:author="Dron" w:date="2024-09-26T19:15:00Z"/>
              </w:rPr>
            </w:pPr>
            <w:ins w:id="43" w:author="Dron" w:date="2024-09-26T19:16:00Z">
              <w:r>
                <w:t>Проверил наставник</w:t>
              </w:r>
            </w:ins>
            <w:ins w:id="44" w:author="Dron" w:date="2024-09-26T19:15:00Z">
              <w:r w:rsidRPr="001B5692">
                <w:t>:</w:t>
              </w:r>
            </w:ins>
          </w:p>
          <w:p w14:paraId="48069A2C" w14:textId="77777777" w:rsidR="00DA6A01" w:rsidRDefault="00DA6A01" w:rsidP="00DA6A01">
            <w:pPr>
              <w:spacing w:line="240" w:lineRule="auto"/>
              <w:ind w:firstLine="0"/>
              <w:rPr>
                <w:ins w:id="45" w:author="Dron" w:date="2024-09-26T19:15:00Z"/>
              </w:rPr>
            </w:pPr>
            <w:ins w:id="46" w:author="Dron" w:date="2024-09-26T19:15:00Z">
              <w:r w:rsidRPr="001B5692">
                <w:t>Астахов А.</w:t>
              </w:r>
            </w:ins>
          </w:p>
          <w:p w14:paraId="3D8BE301" w14:textId="77777777" w:rsidR="00DA6A01" w:rsidRDefault="00DA6A01" w:rsidP="00852F72">
            <w:pPr>
              <w:ind w:firstLine="0"/>
              <w:rPr>
                <w:ins w:id="47" w:author="Dron" w:date="2024-09-26T19:15:00Z"/>
              </w:rPr>
            </w:pPr>
          </w:p>
        </w:tc>
      </w:tr>
    </w:tbl>
    <w:p w14:paraId="0CA1BC35" w14:textId="33BE0676" w:rsidR="002A4974" w:rsidRDefault="002A4974" w:rsidP="00DA6A01">
      <w:pPr>
        <w:rPr>
          <w:ins w:id="48" w:author="Dron" w:date="2024-09-26T18:53:00Z"/>
        </w:rPr>
        <w:pPrChange w:id="49" w:author="Dron" w:date="2024-09-26T19:15:00Z">
          <w:pPr>
            <w:spacing w:line="259" w:lineRule="auto"/>
            <w:ind w:firstLine="0"/>
            <w:jc w:val="left"/>
          </w:pPr>
        </w:pPrChange>
      </w:pPr>
    </w:p>
    <w:customXmlInsRangeStart w:id="50" w:author="Dron" w:date="2024-09-26T19:11:00Z"/>
    <w:sdt>
      <w:sdtPr>
        <w:id w:val="87027017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Cs/>
          <w:color w:val="auto"/>
          <w:sz w:val="28"/>
          <w:szCs w:val="22"/>
          <w:lang w:eastAsia="en-US"/>
        </w:rPr>
      </w:sdtEndPr>
      <w:sdtContent>
        <w:customXmlInsRangeEnd w:id="50"/>
        <w:p w14:paraId="7CB74823" w14:textId="6DD302B6" w:rsidR="00852F72" w:rsidRDefault="00852F72" w:rsidP="00DA6A01">
          <w:pPr>
            <w:pStyle w:val="ad"/>
            <w:spacing w:before="0"/>
            <w:rPr>
              <w:ins w:id="51" w:author="Dron" w:date="2024-09-26T19:20:00Z"/>
              <w:rFonts w:ascii="Times New Roman" w:hAnsi="Times New Roman" w:cs="Times New Roman"/>
              <w:color w:val="auto"/>
            </w:rPr>
            <w:pPrChange w:id="52" w:author="Dron" w:date="2024-09-26T19:15:00Z">
              <w:pPr>
                <w:pStyle w:val="ad"/>
                <w:spacing w:before="0"/>
              </w:pPr>
            </w:pPrChange>
          </w:pPr>
          <w:ins w:id="53" w:author="Dron" w:date="2024-09-26T19:11:00Z">
            <w:r w:rsidRPr="00DA6A01">
              <w:rPr>
                <w:rFonts w:ascii="Times New Roman" w:hAnsi="Times New Roman" w:cs="Times New Roman"/>
                <w:color w:val="auto"/>
                <w:rPrChange w:id="54" w:author="Dron" w:date="2024-09-26T19:15:00Z">
                  <w:rPr/>
                </w:rPrChange>
              </w:rPr>
              <w:t>О</w:t>
            </w:r>
            <w:r w:rsidRPr="00DA6A01">
              <w:rPr>
                <w:rFonts w:ascii="Times New Roman" w:hAnsi="Times New Roman" w:cs="Times New Roman"/>
                <w:color w:val="auto"/>
                <w:rPrChange w:id="55" w:author="Dron" w:date="2024-09-26T19:15:00Z">
                  <w:rPr/>
                </w:rPrChange>
              </w:rPr>
              <w:t>г</w:t>
            </w:r>
            <w:r w:rsidRPr="00DA6A01">
              <w:rPr>
                <w:rFonts w:ascii="Times New Roman" w:hAnsi="Times New Roman" w:cs="Times New Roman"/>
                <w:color w:val="auto"/>
                <w:rPrChange w:id="56" w:author="Dron" w:date="2024-09-26T19:15:00Z">
                  <w:rPr/>
                </w:rPrChange>
              </w:rPr>
              <w:t>л</w:t>
            </w:r>
            <w:r w:rsidRPr="00DA6A01">
              <w:rPr>
                <w:rFonts w:ascii="Times New Roman" w:hAnsi="Times New Roman" w:cs="Times New Roman"/>
                <w:color w:val="auto"/>
                <w:rPrChange w:id="57" w:author="Dron" w:date="2024-09-26T19:15:00Z">
                  <w:rPr/>
                </w:rPrChange>
              </w:rPr>
              <w:t>а</w:t>
            </w:r>
            <w:r w:rsidRPr="00DA6A01">
              <w:rPr>
                <w:rFonts w:ascii="Times New Roman" w:hAnsi="Times New Roman" w:cs="Times New Roman"/>
                <w:color w:val="auto"/>
                <w:rPrChange w:id="58" w:author="Dron" w:date="2024-09-26T19:15:00Z">
                  <w:rPr/>
                </w:rPrChange>
              </w:rPr>
              <w:t>в</w:t>
            </w:r>
            <w:r w:rsidRPr="00DA6A01">
              <w:rPr>
                <w:rFonts w:ascii="Times New Roman" w:hAnsi="Times New Roman" w:cs="Times New Roman"/>
                <w:color w:val="auto"/>
                <w:rPrChange w:id="59" w:author="Dron" w:date="2024-09-26T19:15:00Z">
                  <w:rPr/>
                </w:rPrChange>
              </w:rPr>
              <w:t>л</w:t>
            </w:r>
            <w:r w:rsidRPr="00DA6A01">
              <w:rPr>
                <w:rFonts w:ascii="Times New Roman" w:hAnsi="Times New Roman" w:cs="Times New Roman"/>
                <w:color w:val="auto"/>
                <w:rPrChange w:id="60" w:author="Dron" w:date="2024-09-26T19:15:00Z">
                  <w:rPr/>
                </w:rPrChange>
              </w:rPr>
              <w:t>е</w:t>
            </w:r>
            <w:r w:rsidRPr="00DA6A01">
              <w:rPr>
                <w:rFonts w:ascii="Times New Roman" w:hAnsi="Times New Roman" w:cs="Times New Roman"/>
                <w:color w:val="auto"/>
                <w:rPrChange w:id="61" w:author="Dron" w:date="2024-09-26T19:15:00Z">
                  <w:rPr/>
                </w:rPrChange>
              </w:rPr>
              <w:t>н</w:t>
            </w:r>
            <w:r w:rsidRPr="00DA6A01">
              <w:rPr>
                <w:rFonts w:ascii="Times New Roman" w:hAnsi="Times New Roman" w:cs="Times New Roman"/>
                <w:color w:val="auto"/>
                <w:rPrChange w:id="62" w:author="Dron" w:date="2024-09-26T19:15:00Z">
                  <w:rPr/>
                </w:rPrChange>
              </w:rPr>
              <w:t>и</w:t>
            </w:r>
            <w:r w:rsidRPr="00DA6A01">
              <w:rPr>
                <w:rFonts w:ascii="Times New Roman" w:hAnsi="Times New Roman" w:cs="Times New Roman"/>
                <w:color w:val="auto"/>
                <w:rPrChange w:id="63" w:author="Dron" w:date="2024-09-26T19:15:00Z">
                  <w:rPr/>
                </w:rPrChange>
              </w:rPr>
              <w:t>е</w:t>
            </w:r>
          </w:ins>
        </w:p>
        <w:p w14:paraId="531BFC46" w14:textId="77777777" w:rsidR="00E02404" w:rsidRPr="00E02404" w:rsidRDefault="00E02404" w:rsidP="00E02404">
          <w:pPr>
            <w:spacing w:line="240" w:lineRule="auto"/>
            <w:rPr>
              <w:ins w:id="64" w:author="Dron" w:date="2024-09-26T19:11:00Z"/>
              <w:lang w:eastAsia="ru-RU"/>
              <w:rPrChange w:id="65" w:author="Dron" w:date="2024-09-26T19:20:00Z">
                <w:rPr>
                  <w:ins w:id="66" w:author="Dron" w:date="2024-09-26T19:11:00Z"/>
                </w:rPr>
              </w:rPrChange>
            </w:rPr>
            <w:pPrChange w:id="67" w:author="Dron" w:date="2024-09-26T19:20:00Z">
              <w:pPr>
                <w:pStyle w:val="ad"/>
                <w:spacing w:before="0"/>
              </w:pPr>
            </w:pPrChange>
          </w:pPr>
        </w:p>
        <w:p w14:paraId="499ECD09" w14:textId="645FCAE8" w:rsidR="00DA6A01" w:rsidRPr="007A1139" w:rsidRDefault="00852F72">
          <w:pPr>
            <w:pStyle w:val="11"/>
            <w:tabs>
              <w:tab w:val="right" w:leader="dot" w:pos="9345"/>
            </w:tabs>
            <w:rPr>
              <w:ins w:id="68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69" w:author="Dron" w:date="2024-09-26T19:18:00Z">
                <w:rPr>
                  <w:ins w:id="70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ins w:id="71" w:author="Dron" w:date="2024-09-26T19:11:00Z">
            <w:r w:rsidRPr="00DA6A01">
              <w:rPr>
                <w:sz w:val="24"/>
                <w:szCs w:val="20"/>
                <w:rPrChange w:id="72" w:author="Dron" w:date="2024-09-26T19:16:00Z">
                  <w:rPr/>
                </w:rPrChange>
              </w:rPr>
              <w:fldChar w:fldCharType="begin"/>
            </w:r>
            <w:r w:rsidRPr="00DA6A01">
              <w:rPr>
                <w:sz w:val="24"/>
                <w:szCs w:val="20"/>
                <w:rPrChange w:id="73" w:author="Dron" w:date="2024-09-26T19:16:00Z">
                  <w:rPr/>
                </w:rPrChange>
              </w:rPr>
              <w:instrText xml:space="preserve"> TOC \o "1-3" \h \z \u </w:instrText>
            </w:r>
            <w:r w:rsidRPr="00DA6A01">
              <w:rPr>
                <w:sz w:val="24"/>
                <w:szCs w:val="20"/>
                <w:rPrChange w:id="74" w:author="Dron" w:date="2024-09-26T19:16:00Z">
                  <w:rPr/>
                </w:rPrChange>
              </w:rPr>
              <w:fldChar w:fldCharType="separate"/>
            </w:r>
          </w:ins>
          <w:ins w:id="75" w:author="Dron" w:date="2024-09-26T19:14:00Z">
            <w:r w:rsidR="00DA6A01" w:rsidRPr="007A1139">
              <w:rPr>
                <w:rStyle w:val="aa"/>
                <w:noProof/>
                <w:sz w:val="24"/>
                <w:szCs w:val="20"/>
                <w:rPrChange w:id="76" w:author="Dron" w:date="2024-09-26T19:18:00Z">
                  <w:rPr>
                    <w:rStyle w:val="aa"/>
                    <w:noProof/>
                  </w:rPr>
                </w:rPrChange>
              </w:rPr>
              <w:fldChar w:fldCharType="begin"/>
            </w:r>
            <w:r w:rsidR="00DA6A01" w:rsidRPr="007A1139">
              <w:rPr>
                <w:rStyle w:val="aa"/>
                <w:noProof/>
                <w:sz w:val="24"/>
                <w:szCs w:val="20"/>
                <w:rPrChange w:id="77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="00DA6A01" w:rsidRPr="007A1139">
              <w:rPr>
                <w:noProof/>
                <w:sz w:val="24"/>
                <w:szCs w:val="20"/>
                <w:rPrChange w:id="78" w:author="Dron" w:date="2024-09-26T19:18:00Z">
                  <w:rPr>
                    <w:noProof/>
                  </w:rPr>
                </w:rPrChange>
              </w:rPr>
              <w:instrText>HYPERLINK \l "_Toc178270512"</w:instrText>
            </w:r>
            <w:r w:rsidR="00DA6A01" w:rsidRPr="007A1139">
              <w:rPr>
                <w:rStyle w:val="aa"/>
                <w:noProof/>
                <w:sz w:val="24"/>
                <w:szCs w:val="20"/>
                <w:rPrChange w:id="79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="00DA6A01" w:rsidRPr="007A1139">
              <w:rPr>
                <w:rStyle w:val="aa"/>
                <w:noProof/>
                <w:sz w:val="24"/>
                <w:szCs w:val="20"/>
                <w:rPrChange w:id="80" w:author="Dron" w:date="2024-09-26T19:18:00Z">
                  <w:rPr>
                    <w:rStyle w:val="aa"/>
                    <w:noProof/>
                  </w:rPr>
                </w:rPrChange>
              </w:rPr>
            </w:r>
            <w:r w:rsidR="00DA6A01" w:rsidRPr="007A1139">
              <w:rPr>
                <w:rStyle w:val="aa"/>
                <w:noProof/>
                <w:sz w:val="24"/>
                <w:szCs w:val="20"/>
                <w:rPrChange w:id="81" w:author="Dron" w:date="2024-09-26T19:18:00Z">
                  <w:rPr>
                    <w:rStyle w:val="aa"/>
                    <w:noProof/>
                  </w:rPr>
                </w:rPrChange>
              </w:rPr>
              <w:fldChar w:fldCharType="separate"/>
            </w:r>
            <w:r w:rsidR="00DA6A01" w:rsidRPr="007A1139">
              <w:rPr>
                <w:rStyle w:val="aa"/>
                <w:noProof/>
                <w:sz w:val="24"/>
                <w:szCs w:val="20"/>
                <w:rPrChange w:id="82" w:author="Dron" w:date="2024-09-26T19:18:00Z">
                  <w:rPr>
                    <w:rStyle w:val="aa"/>
                    <w:noProof/>
                  </w:rPr>
                </w:rPrChange>
              </w:rPr>
              <w:t>ВВЕДЕНИЕ</w:t>
            </w:r>
            <w:r w:rsidR="00DA6A01" w:rsidRPr="007A1139">
              <w:rPr>
                <w:noProof/>
                <w:webHidden/>
                <w:sz w:val="24"/>
                <w:szCs w:val="20"/>
                <w:rPrChange w:id="83" w:author="Dron" w:date="2024-09-26T19:18:00Z">
                  <w:rPr>
                    <w:noProof/>
                    <w:webHidden/>
                  </w:rPr>
                </w:rPrChange>
              </w:rPr>
              <w:tab/>
            </w:r>
            <w:r w:rsidR="00DA6A01" w:rsidRPr="007A1139">
              <w:rPr>
                <w:noProof/>
                <w:webHidden/>
                <w:sz w:val="24"/>
                <w:szCs w:val="20"/>
                <w:rPrChange w:id="84" w:author="Dron" w:date="2024-09-26T19:18:00Z">
                  <w:rPr>
                    <w:noProof/>
                    <w:webHidden/>
                  </w:rPr>
                </w:rPrChange>
              </w:rPr>
              <w:fldChar w:fldCharType="begin"/>
            </w:r>
            <w:r w:rsidR="00DA6A01" w:rsidRPr="007A1139">
              <w:rPr>
                <w:noProof/>
                <w:webHidden/>
                <w:sz w:val="24"/>
                <w:szCs w:val="20"/>
                <w:rPrChange w:id="85" w:author="Dron" w:date="2024-09-26T19:18:00Z">
                  <w:rPr>
                    <w:noProof/>
                    <w:webHidden/>
                  </w:rPr>
                </w:rPrChange>
              </w:rPr>
              <w:instrText xml:space="preserve"> PAGEREF _Toc178270512 \h </w:instrText>
            </w:r>
            <w:r w:rsidR="00DA6A01" w:rsidRPr="007A1139">
              <w:rPr>
                <w:noProof/>
                <w:webHidden/>
                <w:sz w:val="24"/>
                <w:szCs w:val="20"/>
                <w:rPrChange w:id="86" w:author="Dron" w:date="2024-09-26T19:18:00Z">
                  <w:rPr>
                    <w:noProof/>
                    <w:webHidden/>
                  </w:rPr>
                </w:rPrChange>
              </w:rPr>
            </w:r>
          </w:ins>
          <w:r w:rsidR="00DA6A01" w:rsidRPr="007A1139">
            <w:rPr>
              <w:noProof/>
              <w:webHidden/>
              <w:sz w:val="24"/>
              <w:szCs w:val="20"/>
              <w:rPrChange w:id="87" w:author="Dron" w:date="2024-09-26T19:18:00Z">
                <w:rPr>
                  <w:noProof/>
                  <w:webHidden/>
                </w:rPr>
              </w:rPrChange>
            </w:rPr>
            <w:fldChar w:fldCharType="separate"/>
          </w:r>
          <w:ins w:id="88" w:author="Dron" w:date="2024-09-26T19:14:00Z">
            <w:r w:rsidR="00DA6A01" w:rsidRPr="007A1139">
              <w:rPr>
                <w:noProof/>
                <w:webHidden/>
                <w:sz w:val="24"/>
                <w:szCs w:val="20"/>
                <w:rPrChange w:id="89" w:author="Dron" w:date="2024-09-26T19:18:00Z">
                  <w:rPr>
                    <w:noProof/>
                    <w:webHidden/>
                  </w:rPr>
                </w:rPrChange>
              </w:rPr>
              <w:t>2</w:t>
            </w:r>
            <w:r w:rsidR="00DA6A01" w:rsidRPr="007A1139">
              <w:rPr>
                <w:noProof/>
                <w:webHidden/>
                <w:sz w:val="24"/>
                <w:szCs w:val="20"/>
                <w:rPrChange w:id="90" w:author="Dron" w:date="2024-09-26T19:18:00Z">
                  <w:rPr>
                    <w:noProof/>
                    <w:webHidden/>
                  </w:rPr>
                </w:rPrChange>
              </w:rPr>
              <w:fldChar w:fldCharType="end"/>
            </w:r>
            <w:r w:rsidR="00DA6A01" w:rsidRPr="007A1139">
              <w:rPr>
                <w:rStyle w:val="aa"/>
                <w:noProof/>
                <w:sz w:val="24"/>
                <w:szCs w:val="20"/>
                <w:rPrChange w:id="91" w:author="Dron" w:date="2024-09-26T19:18:00Z">
                  <w:rPr>
                    <w:rStyle w:val="aa"/>
                    <w:noProof/>
                  </w:rPr>
                </w:rPrChange>
              </w:rPr>
              <w:fldChar w:fldCharType="end"/>
            </w:r>
          </w:ins>
        </w:p>
        <w:p w14:paraId="6C2C9FAB" w14:textId="3A1B275D" w:rsidR="00DA6A01" w:rsidRPr="007A1139" w:rsidRDefault="00DA6A01">
          <w:pPr>
            <w:pStyle w:val="11"/>
            <w:tabs>
              <w:tab w:val="right" w:leader="dot" w:pos="9345"/>
            </w:tabs>
            <w:rPr>
              <w:ins w:id="92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93" w:author="Dron" w:date="2024-09-26T19:18:00Z">
                <w:rPr>
                  <w:ins w:id="94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ins w:id="95" w:author="Dron" w:date="2024-09-26T19:14:00Z">
            <w:r w:rsidRPr="007A1139">
              <w:rPr>
                <w:rStyle w:val="aa"/>
                <w:noProof/>
                <w:sz w:val="24"/>
                <w:szCs w:val="20"/>
                <w:rPrChange w:id="96" w:author="Dron" w:date="2024-09-26T19:18:00Z">
                  <w:rPr>
                    <w:rStyle w:val="aa"/>
                    <w:noProof/>
                  </w:rPr>
                </w:rPrChange>
              </w:rPr>
              <w:fldChar w:fldCharType="begin"/>
            </w:r>
            <w:r w:rsidRPr="007A1139">
              <w:rPr>
                <w:rStyle w:val="aa"/>
                <w:noProof/>
                <w:sz w:val="24"/>
                <w:szCs w:val="20"/>
                <w:rPrChange w:id="97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noProof/>
                <w:sz w:val="24"/>
                <w:szCs w:val="20"/>
                <w:rPrChange w:id="98" w:author="Dron" w:date="2024-09-26T19:18:00Z">
                  <w:rPr>
                    <w:noProof/>
                  </w:rPr>
                </w:rPrChange>
              </w:rPr>
              <w:instrText>HYPERLINK \l "_Toc178270513"</w:instrText>
            </w:r>
            <w:r w:rsidRPr="007A1139">
              <w:rPr>
                <w:rStyle w:val="aa"/>
                <w:noProof/>
                <w:sz w:val="24"/>
                <w:szCs w:val="20"/>
                <w:rPrChange w:id="99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rStyle w:val="aa"/>
                <w:noProof/>
                <w:sz w:val="24"/>
                <w:szCs w:val="20"/>
                <w:rPrChange w:id="100" w:author="Dron" w:date="2024-09-26T19:18:00Z">
                  <w:rPr>
                    <w:rStyle w:val="aa"/>
                    <w:noProof/>
                  </w:rPr>
                </w:rPrChange>
              </w:rPr>
            </w:r>
            <w:r w:rsidRPr="007A1139">
              <w:rPr>
                <w:rStyle w:val="aa"/>
                <w:noProof/>
                <w:sz w:val="24"/>
                <w:szCs w:val="20"/>
                <w:rPrChange w:id="101" w:author="Dron" w:date="2024-09-26T19:18:00Z">
                  <w:rPr>
                    <w:rStyle w:val="aa"/>
                    <w:noProof/>
                  </w:rPr>
                </w:rPrChange>
              </w:rPr>
              <w:fldChar w:fldCharType="separate"/>
            </w:r>
            <w:r w:rsidRPr="007A1139">
              <w:rPr>
                <w:rStyle w:val="aa"/>
                <w:noProof/>
                <w:sz w:val="24"/>
                <w:szCs w:val="20"/>
                <w:rPrChange w:id="102" w:author="Dron" w:date="2024-09-26T19:18:00Z">
                  <w:rPr>
                    <w:rStyle w:val="aa"/>
                    <w:noProof/>
                  </w:rPr>
                </w:rPrChange>
              </w:rPr>
              <w:t>АНАЛИЗ ПРОБЛЕМЫ И СБОР ДАННЫХ</w:t>
            </w:r>
            <w:r w:rsidRPr="007A1139">
              <w:rPr>
                <w:noProof/>
                <w:webHidden/>
                <w:sz w:val="24"/>
                <w:szCs w:val="20"/>
                <w:rPrChange w:id="103" w:author="Dron" w:date="2024-09-26T19:18:00Z">
                  <w:rPr>
                    <w:noProof/>
                    <w:webHidden/>
                  </w:rPr>
                </w:rPrChange>
              </w:rPr>
              <w:tab/>
            </w:r>
            <w:r w:rsidRPr="007A1139">
              <w:rPr>
                <w:noProof/>
                <w:webHidden/>
                <w:sz w:val="24"/>
                <w:szCs w:val="20"/>
                <w:rPrChange w:id="104" w:author="Dron" w:date="2024-09-26T19:18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7A1139">
              <w:rPr>
                <w:noProof/>
                <w:webHidden/>
                <w:sz w:val="24"/>
                <w:szCs w:val="20"/>
                <w:rPrChange w:id="105" w:author="Dron" w:date="2024-09-26T19:18:00Z">
                  <w:rPr>
                    <w:noProof/>
                    <w:webHidden/>
                  </w:rPr>
                </w:rPrChange>
              </w:rPr>
              <w:instrText xml:space="preserve"> PAGEREF _Toc178270513 \h </w:instrText>
            </w:r>
            <w:r w:rsidRPr="007A1139">
              <w:rPr>
                <w:noProof/>
                <w:webHidden/>
                <w:sz w:val="24"/>
                <w:szCs w:val="20"/>
                <w:rPrChange w:id="106" w:author="Dron" w:date="2024-09-26T19:18:00Z">
                  <w:rPr>
                    <w:noProof/>
                    <w:webHidden/>
                  </w:rPr>
                </w:rPrChange>
              </w:rPr>
            </w:r>
          </w:ins>
          <w:r w:rsidRPr="007A1139">
            <w:rPr>
              <w:noProof/>
              <w:webHidden/>
              <w:sz w:val="24"/>
              <w:szCs w:val="20"/>
              <w:rPrChange w:id="107" w:author="Dron" w:date="2024-09-26T19:18:00Z">
                <w:rPr>
                  <w:noProof/>
                  <w:webHidden/>
                </w:rPr>
              </w:rPrChange>
            </w:rPr>
            <w:fldChar w:fldCharType="separate"/>
          </w:r>
          <w:ins w:id="108" w:author="Dron" w:date="2024-09-26T19:14:00Z">
            <w:r w:rsidRPr="007A1139">
              <w:rPr>
                <w:noProof/>
                <w:webHidden/>
                <w:sz w:val="24"/>
                <w:szCs w:val="20"/>
                <w:rPrChange w:id="109" w:author="Dron" w:date="2024-09-26T19:18:00Z">
                  <w:rPr>
                    <w:noProof/>
                    <w:webHidden/>
                  </w:rPr>
                </w:rPrChange>
              </w:rPr>
              <w:t>4</w:t>
            </w:r>
            <w:r w:rsidRPr="007A1139">
              <w:rPr>
                <w:noProof/>
                <w:webHidden/>
                <w:sz w:val="24"/>
                <w:szCs w:val="20"/>
                <w:rPrChange w:id="110" w:author="Dron" w:date="2024-09-26T19:18:00Z">
                  <w:rPr>
                    <w:noProof/>
                    <w:webHidden/>
                  </w:rPr>
                </w:rPrChange>
              </w:rPr>
              <w:fldChar w:fldCharType="end"/>
            </w:r>
            <w:r w:rsidRPr="007A1139">
              <w:rPr>
                <w:rStyle w:val="aa"/>
                <w:noProof/>
                <w:sz w:val="24"/>
                <w:szCs w:val="20"/>
                <w:rPrChange w:id="111" w:author="Dron" w:date="2024-09-26T19:18:00Z">
                  <w:rPr>
                    <w:rStyle w:val="aa"/>
                    <w:noProof/>
                  </w:rPr>
                </w:rPrChange>
              </w:rPr>
              <w:fldChar w:fldCharType="end"/>
            </w:r>
          </w:ins>
        </w:p>
        <w:p w14:paraId="06F65551" w14:textId="54DA44AC" w:rsidR="00DA6A01" w:rsidRPr="007A1139" w:rsidRDefault="00DA6A01">
          <w:pPr>
            <w:pStyle w:val="11"/>
            <w:tabs>
              <w:tab w:val="right" w:leader="dot" w:pos="9345"/>
            </w:tabs>
            <w:rPr>
              <w:ins w:id="112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113" w:author="Dron" w:date="2024-09-26T19:18:00Z">
                <w:rPr>
                  <w:ins w:id="114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ins w:id="115" w:author="Dron" w:date="2024-09-26T19:14:00Z">
            <w:r w:rsidRPr="007A1139">
              <w:rPr>
                <w:rStyle w:val="aa"/>
                <w:noProof/>
                <w:sz w:val="24"/>
                <w:szCs w:val="20"/>
                <w:rPrChange w:id="116" w:author="Dron" w:date="2024-09-26T19:18:00Z">
                  <w:rPr>
                    <w:rStyle w:val="aa"/>
                    <w:noProof/>
                  </w:rPr>
                </w:rPrChange>
              </w:rPr>
              <w:fldChar w:fldCharType="begin"/>
            </w:r>
            <w:r w:rsidRPr="007A1139">
              <w:rPr>
                <w:rStyle w:val="aa"/>
                <w:noProof/>
                <w:sz w:val="24"/>
                <w:szCs w:val="20"/>
                <w:rPrChange w:id="117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noProof/>
                <w:sz w:val="24"/>
                <w:szCs w:val="20"/>
                <w:rPrChange w:id="118" w:author="Dron" w:date="2024-09-26T19:18:00Z">
                  <w:rPr>
                    <w:noProof/>
                  </w:rPr>
                </w:rPrChange>
              </w:rPr>
              <w:instrText>HYPERLINK \l "_Toc178270514"</w:instrText>
            </w:r>
            <w:r w:rsidRPr="007A1139">
              <w:rPr>
                <w:rStyle w:val="aa"/>
                <w:noProof/>
                <w:sz w:val="24"/>
                <w:szCs w:val="20"/>
                <w:rPrChange w:id="119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rStyle w:val="aa"/>
                <w:noProof/>
                <w:sz w:val="24"/>
                <w:szCs w:val="20"/>
                <w:rPrChange w:id="120" w:author="Dron" w:date="2024-09-26T19:18:00Z">
                  <w:rPr>
                    <w:rStyle w:val="aa"/>
                    <w:noProof/>
                  </w:rPr>
                </w:rPrChange>
              </w:rPr>
            </w:r>
            <w:r w:rsidRPr="007A1139">
              <w:rPr>
                <w:rStyle w:val="aa"/>
                <w:noProof/>
                <w:sz w:val="24"/>
                <w:szCs w:val="20"/>
                <w:rPrChange w:id="121" w:author="Dron" w:date="2024-09-26T19:18:00Z">
                  <w:rPr>
                    <w:rStyle w:val="aa"/>
                    <w:noProof/>
                  </w:rPr>
                </w:rPrChange>
              </w:rPr>
              <w:fldChar w:fldCharType="separate"/>
            </w:r>
            <w:r w:rsidRPr="007A1139">
              <w:rPr>
                <w:rStyle w:val="aa"/>
                <w:noProof/>
                <w:sz w:val="24"/>
                <w:szCs w:val="20"/>
                <w:rPrChange w:id="122" w:author="Dron" w:date="2024-09-26T19:18:00Z">
                  <w:rPr>
                    <w:rStyle w:val="aa"/>
                    <w:noProof/>
                  </w:rPr>
                </w:rPrChange>
              </w:rPr>
              <w:t>РЕШЕНИЕ ЗАДАЧИ</w:t>
            </w:r>
            <w:r w:rsidRPr="007A1139">
              <w:rPr>
                <w:noProof/>
                <w:webHidden/>
                <w:sz w:val="24"/>
                <w:szCs w:val="20"/>
                <w:rPrChange w:id="123" w:author="Dron" w:date="2024-09-26T19:18:00Z">
                  <w:rPr>
                    <w:noProof/>
                    <w:webHidden/>
                  </w:rPr>
                </w:rPrChange>
              </w:rPr>
              <w:tab/>
            </w:r>
            <w:r w:rsidRPr="007A1139">
              <w:rPr>
                <w:noProof/>
                <w:webHidden/>
                <w:sz w:val="24"/>
                <w:szCs w:val="20"/>
                <w:rPrChange w:id="124" w:author="Dron" w:date="2024-09-26T19:18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7A1139">
              <w:rPr>
                <w:noProof/>
                <w:webHidden/>
                <w:sz w:val="24"/>
                <w:szCs w:val="20"/>
                <w:rPrChange w:id="125" w:author="Dron" w:date="2024-09-26T19:18:00Z">
                  <w:rPr>
                    <w:noProof/>
                    <w:webHidden/>
                  </w:rPr>
                </w:rPrChange>
              </w:rPr>
              <w:instrText xml:space="preserve"> PAGEREF _Toc178270514 \h </w:instrText>
            </w:r>
            <w:r w:rsidRPr="007A1139">
              <w:rPr>
                <w:noProof/>
                <w:webHidden/>
                <w:sz w:val="24"/>
                <w:szCs w:val="20"/>
                <w:rPrChange w:id="126" w:author="Dron" w:date="2024-09-26T19:18:00Z">
                  <w:rPr>
                    <w:noProof/>
                    <w:webHidden/>
                  </w:rPr>
                </w:rPrChange>
              </w:rPr>
            </w:r>
          </w:ins>
          <w:r w:rsidRPr="007A1139">
            <w:rPr>
              <w:noProof/>
              <w:webHidden/>
              <w:sz w:val="24"/>
              <w:szCs w:val="20"/>
              <w:rPrChange w:id="127" w:author="Dron" w:date="2024-09-26T19:18:00Z">
                <w:rPr>
                  <w:noProof/>
                  <w:webHidden/>
                </w:rPr>
              </w:rPrChange>
            </w:rPr>
            <w:fldChar w:fldCharType="separate"/>
          </w:r>
          <w:ins w:id="128" w:author="Dron" w:date="2024-09-26T19:14:00Z">
            <w:r w:rsidRPr="007A1139">
              <w:rPr>
                <w:noProof/>
                <w:webHidden/>
                <w:sz w:val="24"/>
                <w:szCs w:val="20"/>
                <w:rPrChange w:id="129" w:author="Dron" w:date="2024-09-26T19:18:00Z">
                  <w:rPr>
                    <w:noProof/>
                    <w:webHidden/>
                  </w:rPr>
                </w:rPrChange>
              </w:rPr>
              <w:t>5</w:t>
            </w:r>
            <w:r w:rsidRPr="007A1139">
              <w:rPr>
                <w:noProof/>
                <w:webHidden/>
                <w:sz w:val="24"/>
                <w:szCs w:val="20"/>
                <w:rPrChange w:id="130" w:author="Dron" w:date="2024-09-26T19:18:00Z">
                  <w:rPr>
                    <w:noProof/>
                    <w:webHidden/>
                  </w:rPr>
                </w:rPrChange>
              </w:rPr>
              <w:fldChar w:fldCharType="end"/>
            </w:r>
            <w:r w:rsidRPr="007A1139">
              <w:rPr>
                <w:rStyle w:val="aa"/>
                <w:noProof/>
                <w:sz w:val="24"/>
                <w:szCs w:val="20"/>
                <w:rPrChange w:id="131" w:author="Dron" w:date="2024-09-26T19:18:00Z">
                  <w:rPr>
                    <w:rStyle w:val="aa"/>
                    <w:noProof/>
                  </w:rPr>
                </w:rPrChange>
              </w:rPr>
              <w:fldChar w:fldCharType="end"/>
            </w:r>
          </w:ins>
        </w:p>
        <w:p w14:paraId="3333B102" w14:textId="5E4DF0AA" w:rsidR="00DA6A01" w:rsidRPr="007A1139" w:rsidRDefault="00DA6A01">
          <w:pPr>
            <w:pStyle w:val="21"/>
            <w:tabs>
              <w:tab w:val="right" w:leader="dot" w:pos="9345"/>
            </w:tabs>
            <w:rPr>
              <w:ins w:id="132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133" w:author="Dron" w:date="2024-09-26T19:18:00Z">
                <w:rPr>
                  <w:ins w:id="134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ins w:id="135" w:author="Dron" w:date="2024-09-26T19:14:00Z">
            <w:r w:rsidRPr="007A1139">
              <w:rPr>
                <w:rStyle w:val="aa"/>
                <w:noProof/>
                <w:sz w:val="24"/>
                <w:szCs w:val="20"/>
                <w:rPrChange w:id="136" w:author="Dron" w:date="2024-09-26T19:18:00Z">
                  <w:rPr>
                    <w:rStyle w:val="aa"/>
                    <w:noProof/>
                  </w:rPr>
                </w:rPrChange>
              </w:rPr>
              <w:fldChar w:fldCharType="begin"/>
            </w:r>
            <w:r w:rsidRPr="007A1139">
              <w:rPr>
                <w:rStyle w:val="aa"/>
                <w:noProof/>
                <w:sz w:val="24"/>
                <w:szCs w:val="20"/>
                <w:rPrChange w:id="137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noProof/>
                <w:sz w:val="24"/>
                <w:szCs w:val="20"/>
                <w:rPrChange w:id="138" w:author="Dron" w:date="2024-09-26T19:18:00Z">
                  <w:rPr>
                    <w:noProof/>
                  </w:rPr>
                </w:rPrChange>
              </w:rPr>
              <w:instrText>HYPERLINK \l "_Toc178270515"</w:instrText>
            </w:r>
            <w:r w:rsidRPr="007A1139">
              <w:rPr>
                <w:rStyle w:val="aa"/>
                <w:noProof/>
                <w:sz w:val="24"/>
                <w:szCs w:val="20"/>
                <w:rPrChange w:id="139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rStyle w:val="aa"/>
                <w:noProof/>
                <w:sz w:val="24"/>
                <w:szCs w:val="20"/>
                <w:rPrChange w:id="140" w:author="Dron" w:date="2024-09-26T19:18:00Z">
                  <w:rPr>
                    <w:rStyle w:val="aa"/>
                    <w:noProof/>
                  </w:rPr>
                </w:rPrChange>
              </w:rPr>
            </w:r>
            <w:r w:rsidRPr="007A1139">
              <w:rPr>
                <w:rStyle w:val="aa"/>
                <w:noProof/>
                <w:sz w:val="24"/>
                <w:szCs w:val="20"/>
                <w:rPrChange w:id="141" w:author="Dron" w:date="2024-09-26T19:18:00Z">
                  <w:rPr>
                    <w:rStyle w:val="aa"/>
                    <w:noProof/>
                  </w:rPr>
                </w:rPrChange>
              </w:rPr>
              <w:fldChar w:fldCharType="separate"/>
            </w:r>
            <w:r w:rsidRPr="007A1139">
              <w:rPr>
                <w:rStyle w:val="aa"/>
                <w:noProof/>
                <w:sz w:val="24"/>
                <w:szCs w:val="20"/>
                <w:rPrChange w:id="142" w:author="Dron" w:date="2024-09-26T19:18:00Z">
                  <w:rPr>
                    <w:rStyle w:val="aa"/>
                    <w:noProof/>
                  </w:rPr>
                </w:rPrChange>
              </w:rPr>
              <w:t>Поиск похожих изображений как самых вероятных классов</w:t>
            </w:r>
            <w:r w:rsidRPr="007A1139">
              <w:rPr>
                <w:noProof/>
                <w:webHidden/>
                <w:sz w:val="24"/>
                <w:szCs w:val="20"/>
                <w:rPrChange w:id="143" w:author="Dron" w:date="2024-09-26T19:18:00Z">
                  <w:rPr>
                    <w:noProof/>
                    <w:webHidden/>
                  </w:rPr>
                </w:rPrChange>
              </w:rPr>
              <w:tab/>
            </w:r>
            <w:r w:rsidRPr="007A1139">
              <w:rPr>
                <w:noProof/>
                <w:webHidden/>
                <w:sz w:val="24"/>
                <w:szCs w:val="20"/>
                <w:rPrChange w:id="144" w:author="Dron" w:date="2024-09-26T19:18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7A1139">
              <w:rPr>
                <w:noProof/>
                <w:webHidden/>
                <w:sz w:val="24"/>
                <w:szCs w:val="20"/>
                <w:rPrChange w:id="145" w:author="Dron" w:date="2024-09-26T19:18:00Z">
                  <w:rPr>
                    <w:noProof/>
                    <w:webHidden/>
                  </w:rPr>
                </w:rPrChange>
              </w:rPr>
              <w:instrText xml:space="preserve"> PAGEREF _Toc178270515 \h </w:instrText>
            </w:r>
            <w:r w:rsidRPr="007A1139">
              <w:rPr>
                <w:noProof/>
                <w:webHidden/>
                <w:sz w:val="24"/>
                <w:szCs w:val="20"/>
                <w:rPrChange w:id="146" w:author="Dron" w:date="2024-09-26T19:18:00Z">
                  <w:rPr>
                    <w:noProof/>
                    <w:webHidden/>
                  </w:rPr>
                </w:rPrChange>
              </w:rPr>
            </w:r>
          </w:ins>
          <w:r w:rsidRPr="007A1139">
            <w:rPr>
              <w:noProof/>
              <w:webHidden/>
              <w:sz w:val="24"/>
              <w:szCs w:val="20"/>
              <w:rPrChange w:id="147" w:author="Dron" w:date="2024-09-26T19:18:00Z">
                <w:rPr>
                  <w:noProof/>
                  <w:webHidden/>
                </w:rPr>
              </w:rPrChange>
            </w:rPr>
            <w:fldChar w:fldCharType="separate"/>
          </w:r>
          <w:ins w:id="148" w:author="Dron" w:date="2024-09-26T19:14:00Z">
            <w:r w:rsidRPr="007A1139">
              <w:rPr>
                <w:noProof/>
                <w:webHidden/>
                <w:sz w:val="24"/>
                <w:szCs w:val="20"/>
                <w:rPrChange w:id="149" w:author="Dron" w:date="2024-09-26T19:18:00Z">
                  <w:rPr>
                    <w:noProof/>
                    <w:webHidden/>
                  </w:rPr>
                </w:rPrChange>
              </w:rPr>
              <w:t>7</w:t>
            </w:r>
            <w:r w:rsidRPr="007A1139">
              <w:rPr>
                <w:noProof/>
                <w:webHidden/>
                <w:sz w:val="24"/>
                <w:szCs w:val="20"/>
                <w:rPrChange w:id="150" w:author="Dron" w:date="2024-09-26T19:18:00Z">
                  <w:rPr>
                    <w:noProof/>
                    <w:webHidden/>
                  </w:rPr>
                </w:rPrChange>
              </w:rPr>
              <w:fldChar w:fldCharType="end"/>
            </w:r>
            <w:r w:rsidRPr="007A1139">
              <w:rPr>
                <w:rStyle w:val="aa"/>
                <w:noProof/>
                <w:sz w:val="24"/>
                <w:szCs w:val="20"/>
                <w:rPrChange w:id="151" w:author="Dron" w:date="2024-09-26T19:18:00Z">
                  <w:rPr>
                    <w:rStyle w:val="aa"/>
                    <w:noProof/>
                  </w:rPr>
                </w:rPrChange>
              </w:rPr>
              <w:fldChar w:fldCharType="end"/>
            </w:r>
          </w:ins>
        </w:p>
        <w:p w14:paraId="611A767C" w14:textId="2B94D19C" w:rsidR="00DA6A01" w:rsidRPr="007A1139" w:rsidRDefault="00DA6A01">
          <w:pPr>
            <w:pStyle w:val="21"/>
            <w:tabs>
              <w:tab w:val="right" w:leader="dot" w:pos="9345"/>
            </w:tabs>
            <w:rPr>
              <w:ins w:id="152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153" w:author="Dron" w:date="2024-09-26T19:18:00Z">
                <w:rPr>
                  <w:ins w:id="154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ins w:id="155" w:author="Dron" w:date="2024-09-26T19:14:00Z">
            <w:r w:rsidRPr="007A1139">
              <w:rPr>
                <w:rStyle w:val="aa"/>
                <w:noProof/>
                <w:sz w:val="24"/>
                <w:szCs w:val="20"/>
                <w:rPrChange w:id="156" w:author="Dron" w:date="2024-09-26T19:18:00Z">
                  <w:rPr>
                    <w:rStyle w:val="aa"/>
                    <w:noProof/>
                  </w:rPr>
                </w:rPrChange>
              </w:rPr>
              <w:fldChar w:fldCharType="begin"/>
            </w:r>
            <w:r w:rsidRPr="007A1139">
              <w:rPr>
                <w:rStyle w:val="aa"/>
                <w:noProof/>
                <w:sz w:val="24"/>
                <w:szCs w:val="20"/>
                <w:rPrChange w:id="157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noProof/>
                <w:sz w:val="24"/>
                <w:szCs w:val="20"/>
                <w:rPrChange w:id="158" w:author="Dron" w:date="2024-09-26T19:18:00Z">
                  <w:rPr>
                    <w:noProof/>
                  </w:rPr>
                </w:rPrChange>
              </w:rPr>
              <w:instrText>HYPERLINK \l "_Toc178270516"</w:instrText>
            </w:r>
            <w:r w:rsidRPr="007A1139">
              <w:rPr>
                <w:rStyle w:val="aa"/>
                <w:noProof/>
                <w:sz w:val="24"/>
                <w:szCs w:val="20"/>
                <w:rPrChange w:id="159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rStyle w:val="aa"/>
                <w:noProof/>
                <w:sz w:val="24"/>
                <w:szCs w:val="20"/>
                <w:rPrChange w:id="160" w:author="Dron" w:date="2024-09-26T19:18:00Z">
                  <w:rPr>
                    <w:rStyle w:val="aa"/>
                    <w:noProof/>
                  </w:rPr>
                </w:rPrChange>
              </w:rPr>
            </w:r>
            <w:r w:rsidRPr="007A1139">
              <w:rPr>
                <w:rStyle w:val="aa"/>
                <w:noProof/>
                <w:sz w:val="24"/>
                <w:szCs w:val="20"/>
                <w:rPrChange w:id="161" w:author="Dron" w:date="2024-09-26T19:18:00Z">
                  <w:rPr>
                    <w:rStyle w:val="aa"/>
                    <w:noProof/>
                  </w:rPr>
                </w:rPrChange>
              </w:rPr>
              <w:fldChar w:fldCharType="separate"/>
            </w:r>
            <w:r w:rsidRPr="007A1139">
              <w:rPr>
                <w:rStyle w:val="aa"/>
                <w:noProof/>
                <w:sz w:val="24"/>
                <w:szCs w:val="20"/>
                <w:rPrChange w:id="162" w:author="Dron" w:date="2024-09-26T19:18:00Z">
                  <w:rPr>
                    <w:rStyle w:val="aa"/>
                    <w:noProof/>
                  </w:rPr>
                </w:rPrChange>
              </w:rPr>
              <w:t>Поиск похожих изображений на основе косинусного расстояния</w:t>
            </w:r>
            <w:r w:rsidRPr="007A1139">
              <w:rPr>
                <w:noProof/>
                <w:webHidden/>
                <w:sz w:val="24"/>
                <w:szCs w:val="20"/>
                <w:rPrChange w:id="163" w:author="Dron" w:date="2024-09-26T19:18:00Z">
                  <w:rPr>
                    <w:noProof/>
                    <w:webHidden/>
                  </w:rPr>
                </w:rPrChange>
              </w:rPr>
              <w:tab/>
            </w:r>
            <w:r w:rsidRPr="007A1139">
              <w:rPr>
                <w:noProof/>
                <w:webHidden/>
                <w:sz w:val="24"/>
                <w:szCs w:val="20"/>
                <w:rPrChange w:id="164" w:author="Dron" w:date="2024-09-26T19:18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7A1139">
              <w:rPr>
                <w:noProof/>
                <w:webHidden/>
                <w:sz w:val="24"/>
                <w:szCs w:val="20"/>
                <w:rPrChange w:id="165" w:author="Dron" w:date="2024-09-26T19:18:00Z">
                  <w:rPr>
                    <w:noProof/>
                    <w:webHidden/>
                  </w:rPr>
                </w:rPrChange>
              </w:rPr>
              <w:instrText xml:space="preserve"> PAGEREF _Toc178270516 \h </w:instrText>
            </w:r>
            <w:r w:rsidRPr="007A1139">
              <w:rPr>
                <w:noProof/>
                <w:webHidden/>
                <w:sz w:val="24"/>
                <w:szCs w:val="20"/>
                <w:rPrChange w:id="166" w:author="Dron" w:date="2024-09-26T19:18:00Z">
                  <w:rPr>
                    <w:noProof/>
                    <w:webHidden/>
                  </w:rPr>
                </w:rPrChange>
              </w:rPr>
            </w:r>
          </w:ins>
          <w:r w:rsidRPr="007A1139">
            <w:rPr>
              <w:noProof/>
              <w:webHidden/>
              <w:sz w:val="24"/>
              <w:szCs w:val="20"/>
              <w:rPrChange w:id="167" w:author="Dron" w:date="2024-09-26T19:18:00Z">
                <w:rPr>
                  <w:noProof/>
                  <w:webHidden/>
                </w:rPr>
              </w:rPrChange>
            </w:rPr>
            <w:fldChar w:fldCharType="separate"/>
          </w:r>
          <w:ins w:id="168" w:author="Dron" w:date="2024-09-26T19:14:00Z">
            <w:r w:rsidRPr="007A1139">
              <w:rPr>
                <w:noProof/>
                <w:webHidden/>
                <w:sz w:val="24"/>
                <w:szCs w:val="20"/>
                <w:rPrChange w:id="169" w:author="Dron" w:date="2024-09-26T19:18:00Z">
                  <w:rPr>
                    <w:noProof/>
                    <w:webHidden/>
                  </w:rPr>
                </w:rPrChange>
              </w:rPr>
              <w:t>8</w:t>
            </w:r>
            <w:r w:rsidRPr="007A1139">
              <w:rPr>
                <w:noProof/>
                <w:webHidden/>
                <w:sz w:val="24"/>
                <w:szCs w:val="20"/>
                <w:rPrChange w:id="170" w:author="Dron" w:date="2024-09-26T19:18:00Z">
                  <w:rPr>
                    <w:noProof/>
                    <w:webHidden/>
                  </w:rPr>
                </w:rPrChange>
              </w:rPr>
              <w:fldChar w:fldCharType="end"/>
            </w:r>
            <w:r w:rsidRPr="007A1139">
              <w:rPr>
                <w:rStyle w:val="aa"/>
                <w:noProof/>
                <w:sz w:val="24"/>
                <w:szCs w:val="20"/>
                <w:rPrChange w:id="171" w:author="Dron" w:date="2024-09-26T19:18:00Z">
                  <w:rPr>
                    <w:rStyle w:val="aa"/>
                    <w:noProof/>
                  </w:rPr>
                </w:rPrChange>
              </w:rPr>
              <w:fldChar w:fldCharType="end"/>
            </w:r>
          </w:ins>
        </w:p>
        <w:p w14:paraId="4F406E4E" w14:textId="05F54CE4" w:rsidR="00DA6A01" w:rsidRPr="007A1139" w:rsidRDefault="00DA6A01">
          <w:pPr>
            <w:pStyle w:val="21"/>
            <w:tabs>
              <w:tab w:val="right" w:leader="dot" w:pos="9345"/>
            </w:tabs>
            <w:rPr>
              <w:ins w:id="172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173" w:author="Dron" w:date="2024-09-26T19:18:00Z">
                <w:rPr>
                  <w:ins w:id="174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ins w:id="175" w:author="Dron" w:date="2024-09-26T19:14:00Z">
            <w:r w:rsidRPr="007A1139">
              <w:rPr>
                <w:rStyle w:val="aa"/>
                <w:noProof/>
                <w:sz w:val="24"/>
                <w:szCs w:val="20"/>
                <w:rPrChange w:id="176" w:author="Dron" w:date="2024-09-26T19:18:00Z">
                  <w:rPr>
                    <w:rStyle w:val="aa"/>
                    <w:noProof/>
                  </w:rPr>
                </w:rPrChange>
              </w:rPr>
              <w:fldChar w:fldCharType="begin"/>
            </w:r>
            <w:r w:rsidRPr="007A1139">
              <w:rPr>
                <w:rStyle w:val="aa"/>
                <w:noProof/>
                <w:sz w:val="24"/>
                <w:szCs w:val="20"/>
                <w:rPrChange w:id="177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noProof/>
                <w:sz w:val="24"/>
                <w:szCs w:val="20"/>
                <w:rPrChange w:id="178" w:author="Dron" w:date="2024-09-26T19:18:00Z">
                  <w:rPr>
                    <w:noProof/>
                  </w:rPr>
                </w:rPrChange>
              </w:rPr>
              <w:instrText>HYPERLINK \l "_Toc178270517"</w:instrText>
            </w:r>
            <w:r w:rsidRPr="007A1139">
              <w:rPr>
                <w:rStyle w:val="aa"/>
                <w:noProof/>
                <w:sz w:val="24"/>
                <w:szCs w:val="20"/>
                <w:rPrChange w:id="179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rStyle w:val="aa"/>
                <w:noProof/>
                <w:sz w:val="24"/>
                <w:szCs w:val="20"/>
                <w:rPrChange w:id="180" w:author="Dron" w:date="2024-09-26T19:18:00Z">
                  <w:rPr>
                    <w:rStyle w:val="aa"/>
                    <w:noProof/>
                  </w:rPr>
                </w:rPrChange>
              </w:rPr>
            </w:r>
            <w:r w:rsidRPr="007A1139">
              <w:rPr>
                <w:rStyle w:val="aa"/>
                <w:noProof/>
                <w:sz w:val="24"/>
                <w:szCs w:val="20"/>
                <w:rPrChange w:id="181" w:author="Dron" w:date="2024-09-26T19:18:00Z">
                  <w:rPr>
                    <w:rStyle w:val="aa"/>
                    <w:noProof/>
                  </w:rPr>
                </w:rPrChange>
              </w:rPr>
              <w:fldChar w:fldCharType="separate"/>
            </w:r>
            <w:r w:rsidRPr="007A1139">
              <w:rPr>
                <w:rStyle w:val="aa"/>
                <w:noProof/>
                <w:sz w:val="24"/>
                <w:szCs w:val="20"/>
                <w:rPrChange w:id="182" w:author="Dron" w:date="2024-09-26T19:18:00Z">
                  <w:rPr>
                    <w:rStyle w:val="aa"/>
                    <w:noProof/>
                  </w:rPr>
                </w:rPrChange>
              </w:rPr>
              <w:t>Поиск похожих изображений с помощью модели Nearest Neighbors</w:t>
            </w:r>
            <w:r w:rsidRPr="007A1139">
              <w:rPr>
                <w:noProof/>
                <w:webHidden/>
                <w:sz w:val="24"/>
                <w:szCs w:val="20"/>
                <w:rPrChange w:id="183" w:author="Dron" w:date="2024-09-26T19:18:00Z">
                  <w:rPr>
                    <w:noProof/>
                    <w:webHidden/>
                  </w:rPr>
                </w:rPrChange>
              </w:rPr>
              <w:tab/>
            </w:r>
            <w:r w:rsidRPr="007A1139">
              <w:rPr>
                <w:noProof/>
                <w:webHidden/>
                <w:sz w:val="24"/>
                <w:szCs w:val="20"/>
                <w:rPrChange w:id="184" w:author="Dron" w:date="2024-09-26T19:18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7A1139">
              <w:rPr>
                <w:noProof/>
                <w:webHidden/>
                <w:sz w:val="24"/>
                <w:szCs w:val="20"/>
                <w:rPrChange w:id="185" w:author="Dron" w:date="2024-09-26T19:18:00Z">
                  <w:rPr>
                    <w:noProof/>
                    <w:webHidden/>
                  </w:rPr>
                </w:rPrChange>
              </w:rPr>
              <w:instrText xml:space="preserve"> PAGEREF _Toc178270517 \h </w:instrText>
            </w:r>
            <w:r w:rsidRPr="007A1139">
              <w:rPr>
                <w:noProof/>
                <w:webHidden/>
                <w:sz w:val="24"/>
                <w:szCs w:val="20"/>
                <w:rPrChange w:id="186" w:author="Dron" w:date="2024-09-26T19:18:00Z">
                  <w:rPr>
                    <w:noProof/>
                    <w:webHidden/>
                  </w:rPr>
                </w:rPrChange>
              </w:rPr>
            </w:r>
          </w:ins>
          <w:r w:rsidRPr="007A1139">
            <w:rPr>
              <w:noProof/>
              <w:webHidden/>
              <w:sz w:val="24"/>
              <w:szCs w:val="20"/>
              <w:rPrChange w:id="187" w:author="Dron" w:date="2024-09-26T19:18:00Z">
                <w:rPr>
                  <w:noProof/>
                  <w:webHidden/>
                </w:rPr>
              </w:rPrChange>
            </w:rPr>
            <w:fldChar w:fldCharType="separate"/>
          </w:r>
          <w:ins w:id="188" w:author="Dron" w:date="2024-09-26T19:14:00Z">
            <w:r w:rsidRPr="007A1139">
              <w:rPr>
                <w:noProof/>
                <w:webHidden/>
                <w:sz w:val="24"/>
                <w:szCs w:val="20"/>
                <w:rPrChange w:id="189" w:author="Dron" w:date="2024-09-26T19:18:00Z">
                  <w:rPr>
                    <w:noProof/>
                    <w:webHidden/>
                  </w:rPr>
                </w:rPrChange>
              </w:rPr>
              <w:t>9</w:t>
            </w:r>
            <w:r w:rsidRPr="007A1139">
              <w:rPr>
                <w:noProof/>
                <w:webHidden/>
                <w:sz w:val="24"/>
                <w:szCs w:val="20"/>
                <w:rPrChange w:id="190" w:author="Dron" w:date="2024-09-26T19:18:00Z">
                  <w:rPr>
                    <w:noProof/>
                    <w:webHidden/>
                  </w:rPr>
                </w:rPrChange>
              </w:rPr>
              <w:fldChar w:fldCharType="end"/>
            </w:r>
            <w:r w:rsidRPr="007A1139">
              <w:rPr>
                <w:rStyle w:val="aa"/>
                <w:noProof/>
                <w:sz w:val="24"/>
                <w:szCs w:val="20"/>
                <w:rPrChange w:id="191" w:author="Dron" w:date="2024-09-26T19:18:00Z">
                  <w:rPr>
                    <w:rStyle w:val="aa"/>
                    <w:noProof/>
                  </w:rPr>
                </w:rPrChange>
              </w:rPr>
              <w:fldChar w:fldCharType="end"/>
            </w:r>
          </w:ins>
        </w:p>
        <w:p w14:paraId="75D47874" w14:textId="70F417B8" w:rsidR="00DA6A01" w:rsidRPr="007A1139" w:rsidRDefault="00DA6A01">
          <w:pPr>
            <w:pStyle w:val="21"/>
            <w:tabs>
              <w:tab w:val="right" w:leader="dot" w:pos="9345"/>
            </w:tabs>
            <w:rPr>
              <w:ins w:id="192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193" w:author="Dron" w:date="2024-09-26T19:18:00Z">
                <w:rPr>
                  <w:ins w:id="194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ins w:id="195" w:author="Dron" w:date="2024-09-26T19:14:00Z">
            <w:r w:rsidRPr="007A1139">
              <w:rPr>
                <w:rStyle w:val="aa"/>
                <w:noProof/>
                <w:sz w:val="24"/>
                <w:szCs w:val="20"/>
                <w:rPrChange w:id="196" w:author="Dron" w:date="2024-09-26T19:18:00Z">
                  <w:rPr>
                    <w:rStyle w:val="aa"/>
                    <w:noProof/>
                  </w:rPr>
                </w:rPrChange>
              </w:rPr>
              <w:fldChar w:fldCharType="begin"/>
            </w:r>
            <w:r w:rsidRPr="007A1139">
              <w:rPr>
                <w:rStyle w:val="aa"/>
                <w:noProof/>
                <w:sz w:val="24"/>
                <w:szCs w:val="20"/>
                <w:rPrChange w:id="197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noProof/>
                <w:sz w:val="24"/>
                <w:szCs w:val="20"/>
                <w:rPrChange w:id="198" w:author="Dron" w:date="2024-09-26T19:18:00Z">
                  <w:rPr>
                    <w:noProof/>
                  </w:rPr>
                </w:rPrChange>
              </w:rPr>
              <w:instrText>HYPERLINK \l "_Toc178270518"</w:instrText>
            </w:r>
            <w:r w:rsidRPr="007A1139">
              <w:rPr>
                <w:rStyle w:val="aa"/>
                <w:noProof/>
                <w:sz w:val="24"/>
                <w:szCs w:val="20"/>
                <w:rPrChange w:id="199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rStyle w:val="aa"/>
                <w:noProof/>
                <w:sz w:val="24"/>
                <w:szCs w:val="20"/>
                <w:rPrChange w:id="200" w:author="Dron" w:date="2024-09-26T19:18:00Z">
                  <w:rPr>
                    <w:rStyle w:val="aa"/>
                    <w:noProof/>
                  </w:rPr>
                </w:rPrChange>
              </w:rPr>
            </w:r>
            <w:r w:rsidRPr="007A1139">
              <w:rPr>
                <w:rStyle w:val="aa"/>
                <w:noProof/>
                <w:sz w:val="24"/>
                <w:szCs w:val="20"/>
                <w:rPrChange w:id="201" w:author="Dron" w:date="2024-09-26T19:18:00Z">
                  <w:rPr>
                    <w:rStyle w:val="aa"/>
                    <w:noProof/>
                  </w:rPr>
                </w:rPrChange>
              </w:rPr>
              <w:fldChar w:fldCharType="separate"/>
            </w:r>
            <w:r w:rsidRPr="007A1139">
              <w:rPr>
                <w:rStyle w:val="aa"/>
                <w:noProof/>
                <w:sz w:val="24"/>
                <w:szCs w:val="20"/>
                <w:rPrChange w:id="202" w:author="Dron" w:date="2024-09-26T19:18:00Z">
                  <w:rPr>
                    <w:rStyle w:val="aa"/>
                    <w:noProof/>
                  </w:rPr>
                </w:rPrChange>
              </w:rPr>
              <w:t xml:space="preserve">Поиск похожих изображений с помощью алгоритма </w:t>
            </w:r>
            <w:r w:rsidRPr="007A1139">
              <w:rPr>
                <w:rStyle w:val="aa"/>
                <w:noProof/>
                <w:sz w:val="24"/>
                <w:szCs w:val="20"/>
                <w:lang w:val="en-US"/>
                <w:rPrChange w:id="203" w:author="Dron" w:date="2024-09-26T19:18:00Z">
                  <w:rPr>
                    <w:rStyle w:val="aa"/>
                    <w:noProof/>
                    <w:lang w:val="en-US"/>
                  </w:rPr>
                </w:rPrChange>
              </w:rPr>
              <w:t>SIFT</w:t>
            </w:r>
            <w:r w:rsidRPr="007A1139">
              <w:rPr>
                <w:noProof/>
                <w:webHidden/>
                <w:sz w:val="24"/>
                <w:szCs w:val="20"/>
                <w:rPrChange w:id="204" w:author="Dron" w:date="2024-09-26T19:18:00Z">
                  <w:rPr>
                    <w:noProof/>
                    <w:webHidden/>
                  </w:rPr>
                </w:rPrChange>
              </w:rPr>
              <w:tab/>
            </w:r>
            <w:r w:rsidRPr="007A1139">
              <w:rPr>
                <w:noProof/>
                <w:webHidden/>
                <w:sz w:val="24"/>
                <w:szCs w:val="20"/>
                <w:rPrChange w:id="205" w:author="Dron" w:date="2024-09-26T19:18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7A1139">
              <w:rPr>
                <w:noProof/>
                <w:webHidden/>
                <w:sz w:val="24"/>
                <w:szCs w:val="20"/>
                <w:rPrChange w:id="206" w:author="Dron" w:date="2024-09-26T19:18:00Z">
                  <w:rPr>
                    <w:noProof/>
                    <w:webHidden/>
                  </w:rPr>
                </w:rPrChange>
              </w:rPr>
              <w:instrText xml:space="preserve"> PAGEREF _Toc178270518 \h </w:instrText>
            </w:r>
            <w:r w:rsidRPr="007A1139">
              <w:rPr>
                <w:noProof/>
                <w:webHidden/>
                <w:sz w:val="24"/>
                <w:szCs w:val="20"/>
                <w:rPrChange w:id="207" w:author="Dron" w:date="2024-09-26T19:18:00Z">
                  <w:rPr>
                    <w:noProof/>
                    <w:webHidden/>
                  </w:rPr>
                </w:rPrChange>
              </w:rPr>
            </w:r>
          </w:ins>
          <w:r w:rsidRPr="007A1139">
            <w:rPr>
              <w:noProof/>
              <w:webHidden/>
              <w:sz w:val="24"/>
              <w:szCs w:val="20"/>
              <w:rPrChange w:id="208" w:author="Dron" w:date="2024-09-26T19:18:00Z">
                <w:rPr>
                  <w:noProof/>
                  <w:webHidden/>
                </w:rPr>
              </w:rPrChange>
            </w:rPr>
            <w:fldChar w:fldCharType="separate"/>
          </w:r>
          <w:ins w:id="209" w:author="Dron" w:date="2024-09-26T19:14:00Z">
            <w:r w:rsidRPr="007A1139">
              <w:rPr>
                <w:noProof/>
                <w:webHidden/>
                <w:sz w:val="24"/>
                <w:szCs w:val="20"/>
                <w:rPrChange w:id="210" w:author="Dron" w:date="2024-09-26T19:18:00Z">
                  <w:rPr>
                    <w:noProof/>
                    <w:webHidden/>
                  </w:rPr>
                </w:rPrChange>
              </w:rPr>
              <w:t>10</w:t>
            </w:r>
            <w:r w:rsidRPr="007A1139">
              <w:rPr>
                <w:noProof/>
                <w:webHidden/>
                <w:sz w:val="24"/>
                <w:szCs w:val="20"/>
                <w:rPrChange w:id="211" w:author="Dron" w:date="2024-09-26T19:18:00Z">
                  <w:rPr>
                    <w:noProof/>
                    <w:webHidden/>
                  </w:rPr>
                </w:rPrChange>
              </w:rPr>
              <w:fldChar w:fldCharType="end"/>
            </w:r>
            <w:r w:rsidRPr="007A1139">
              <w:rPr>
                <w:rStyle w:val="aa"/>
                <w:noProof/>
                <w:sz w:val="24"/>
                <w:szCs w:val="20"/>
                <w:rPrChange w:id="212" w:author="Dron" w:date="2024-09-26T19:18:00Z">
                  <w:rPr>
                    <w:rStyle w:val="aa"/>
                    <w:noProof/>
                  </w:rPr>
                </w:rPrChange>
              </w:rPr>
              <w:fldChar w:fldCharType="end"/>
            </w:r>
          </w:ins>
        </w:p>
        <w:p w14:paraId="731DFD56" w14:textId="7CDF12AC" w:rsidR="00DA6A01" w:rsidRPr="007A1139" w:rsidRDefault="00DA6A01">
          <w:pPr>
            <w:pStyle w:val="21"/>
            <w:tabs>
              <w:tab w:val="right" w:leader="dot" w:pos="9345"/>
            </w:tabs>
            <w:rPr>
              <w:ins w:id="213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214" w:author="Dron" w:date="2024-09-26T19:18:00Z">
                <w:rPr>
                  <w:ins w:id="215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ins w:id="216" w:author="Dron" w:date="2024-09-26T19:14:00Z">
            <w:r w:rsidRPr="007A1139">
              <w:rPr>
                <w:rStyle w:val="aa"/>
                <w:noProof/>
                <w:sz w:val="24"/>
                <w:szCs w:val="20"/>
                <w:rPrChange w:id="217" w:author="Dron" w:date="2024-09-26T19:18:00Z">
                  <w:rPr>
                    <w:rStyle w:val="aa"/>
                    <w:noProof/>
                  </w:rPr>
                </w:rPrChange>
              </w:rPr>
              <w:fldChar w:fldCharType="begin"/>
            </w:r>
            <w:r w:rsidRPr="007A1139">
              <w:rPr>
                <w:rStyle w:val="aa"/>
                <w:noProof/>
                <w:sz w:val="24"/>
                <w:szCs w:val="20"/>
                <w:rPrChange w:id="218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noProof/>
                <w:sz w:val="24"/>
                <w:szCs w:val="20"/>
                <w:rPrChange w:id="219" w:author="Dron" w:date="2024-09-26T19:18:00Z">
                  <w:rPr>
                    <w:noProof/>
                  </w:rPr>
                </w:rPrChange>
              </w:rPr>
              <w:instrText>HYPERLINK \l "_Toc178270519"</w:instrText>
            </w:r>
            <w:r w:rsidRPr="007A1139">
              <w:rPr>
                <w:rStyle w:val="aa"/>
                <w:noProof/>
                <w:sz w:val="24"/>
                <w:szCs w:val="20"/>
                <w:rPrChange w:id="220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rStyle w:val="aa"/>
                <w:noProof/>
                <w:sz w:val="24"/>
                <w:szCs w:val="20"/>
                <w:rPrChange w:id="221" w:author="Dron" w:date="2024-09-26T19:18:00Z">
                  <w:rPr>
                    <w:rStyle w:val="aa"/>
                    <w:noProof/>
                  </w:rPr>
                </w:rPrChange>
              </w:rPr>
            </w:r>
            <w:r w:rsidRPr="007A1139">
              <w:rPr>
                <w:rStyle w:val="aa"/>
                <w:noProof/>
                <w:sz w:val="24"/>
                <w:szCs w:val="20"/>
                <w:rPrChange w:id="222" w:author="Dron" w:date="2024-09-26T19:18:00Z">
                  <w:rPr>
                    <w:rStyle w:val="aa"/>
                    <w:noProof/>
                  </w:rPr>
                </w:rPrChange>
              </w:rPr>
              <w:fldChar w:fldCharType="separate"/>
            </w:r>
            <w:r w:rsidRPr="007A1139">
              <w:rPr>
                <w:rStyle w:val="aa"/>
                <w:noProof/>
                <w:sz w:val="24"/>
                <w:szCs w:val="20"/>
                <w:rPrChange w:id="223" w:author="Dron" w:date="2024-09-26T19:18:00Z">
                  <w:rPr>
                    <w:rStyle w:val="aa"/>
                    <w:noProof/>
                  </w:rPr>
                </w:rPrChange>
              </w:rPr>
              <w:t>Поиск похожих изображений с помощью кластеризации</w:t>
            </w:r>
            <w:r w:rsidRPr="007A1139">
              <w:rPr>
                <w:noProof/>
                <w:webHidden/>
                <w:sz w:val="24"/>
                <w:szCs w:val="20"/>
                <w:rPrChange w:id="224" w:author="Dron" w:date="2024-09-26T19:18:00Z">
                  <w:rPr>
                    <w:noProof/>
                    <w:webHidden/>
                  </w:rPr>
                </w:rPrChange>
              </w:rPr>
              <w:tab/>
            </w:r>
            <w:r w:rsidRPr="007A1139">
              <w:rPr>
                <w:noProof/>
                <w:webHidden/>
                <w:sz w:val="24"/>
                <w:szCs w:val="20"/>
                <w:rPrChange w:id="225" w:author="Dron" w:date="2024-09-26T19:18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7A1139">
              <w:rPr>
                <w:noProof/>
                <w:webHidden/>
                <w:sz w:val="24"/>
                <w:szCs w:val="20"/>
                <w:rPrChange w:id="226" w:author="Dron" w:date="2024-09-26T19:18:00Z">
                  <w:rPr>
                    <w:noProof/>
                    <w:webHidden/>
                  </w:rPr>
                </w:rPrChange>
              </w:rPr>
              <w:instrText xml:space="preserve"> PAGEREF _Toc178270519 \h </w:instrText>
            </w:r>
            <w:r w:rsidRPr="007A1139">
              <w:rPr>
                <w:noProof/>
                <w:webHidden/>
                <w:sz w:val="24"/>
                <w:szCs w:val="20"/>
                <w:rPrChange w:id="227" w:author="Dron" w:date="2024-09-26T19:18:00Z">
                  <w:rPr>
                    <w:noProof/>
                    <w:webHidden/>
                  </w:rPr>
                </w:rPrChange>
              </w:rPr>
            </w:r>
          </w:ins>
          <w:r w:rsidRPr="007A1139">
            <w:rPr>
              <w:noProof/>
              <w:webHidden/>
              <w:sz w:val="24"/>
              <w:szCs w:val="20"/>
              <w:rPrChange w:id="228" w:author="Dron" w:date="2024-09-26T19:18:00Z">
                <w:rPr>
                  <w:noProof/>
                  <w:webHidden/>
                </w:rPr>
              </w:rPrChange>
            </w:rPr>
            <w:fldChar w:fldCharType="separate"/>
          </w:r>
          <w:ins w:id="229" w:author="Dron" w:date="2024-09-26T19:14:00Z">
            <w:r w:rsidRPr="007A1139">
              <w:rPr>
                <w:noProof/>
                <w:webHidden/>
                <w:sz w:val="24"/>
                <w:szCs w:val="20"/>
                <w:rPrChange w:id="230" w:author="Dron" w:date="2024-09-26T19:18:00Z">
                  <w:rPr>
                    <w:noProof/>
                    <w:webHidden/>
                  </w:rPr>
                </w:rPrChange>
              </w:rPr>
              <w:t>13</w:t>
            </w:r>
            <w:r w:rsidRPr="007A1139">
              <w:rPr>
                <w:noProof/>
                <w:webHidden/>
                <w:sz w:val="24"/>
                <w:szCs w:val="20"/>
                <w:rPrChange w:id="231" w:author="Dron" w:date="2024-09-26T19:18:00Z">
                  <w:rPr>
                    <w:noProof/>
                    <w:webHidden/>
                  </w:rPr>
                </w:rPrChange>
              </w:rPr>
              <w:fldChar w:fldCharType="end"/>
            </w:r>
            <w:r w:rsidRPr="007A1139">
              <w:rPr>
                <w:rStyle w:val="aa"/>
                <w:noProof/>
                <w:sz w:val="24"/>
                <w:szCs w:val="20"/>
                <w:rPrChange w:id="232" w:author="Dron" w:date="2024-09-26T19:18:00Z">
                  <w:rPr>
                    <w:rStyle w:val="aa"/>
                    <w:noProof/>
                  </w:rPr>
                </w:rPrChange>
              </w:rPr>
              <w:fldChar w:fldCharType="end"/>
            </w:r>
          </w:ins>
        </w:p>
        <w:p w14:paraId="608CCE8A" w14:textId="3042D473" w:rsidR="00DA6A01" w:rsidRPr="007A1139" w:rsidRDefault="00DA6A01">
          <w:pPr>
            <w:pStyle w:val="11"/>
            <w:tabs>
              <w:tab w:val="right" w:leader="dot" w:pos="9345"/>
            </w:tabs>
            <w:rPr>
              <w:ins w:id="233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234" w:author="Dron" w:date="2024-09-26T19:18:00Z">
                <w:rPr>
                  <w:ins w:id="235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ins w:id="236" w:author="Dron" w:date="2024-09-26T19:14:00Z">
            <w:r w:rsidRPr="007A1139">
              <w:rPr>
                <w:rStyle w:val="aa"/>
                <w:noProof/>
                <w:sz w:val="24"/>
                <w:szCs w:val="20"/>
                <w:rPrChange w:id="237" w:author="Dron" w:date="2024-09-26T19:18:00Z">
                  <w:rPr>
                    <w:rStyle w:val="aa"/>
                    <w:noProof/>
                  </w:rPr>
                </w:rPrChange>
              </w:rPr>
              <w:fldChar w:fldCharType="begin"/>
            </w:r>
            <w:r w:rsidRPr="007A1139">
              <w:rPr>
                <w:rStyle w:val="aa"/>
                <w:noProof/>
                <w:sz w:val="24"/>
                <w:szCs w:val="20"/>
                <w:rPrChange w:id="238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noProof/>
                <w:sz w:val="24"/>
                <w:szCs w:val="20"/>
                <w:rPrChange w:id="239" w:author="Dron" w:date="2024-09-26T19:18:00Z">
                  <w:rPr>
                    <w:noProof/>
                  </w:rPr>
                </w:rPrChange>
              </w:rPr>
              <w:instrText>HYPERLINK \l "_Toc178270520"</w:instrText>
            </w:r>
            <w:r w:rsidRPr="007A1139">
              <w:rPr>
                <w:rStyle w:val="aa"/>
                <w:noProof/>
                <w:sz w:val="24"/>
                <w:szCs w:val="20"/>
                <w:rPrChange w:id="240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rStyle w:val="aa"/>
                <w:noProof/>
                <w:sz w:val="24"/>
                <w:szCs w:val="20"/>
                <w:rPrChange w:id="241" w:author="Dron" w:date="2024-09-26T19:18:00Z">
                  <w:rPr>
                    <w:rStyle w:val="aa"/>
                    <w:noProof/>
                  </w:rPr>
                </w:rPrChange>
              </w:rPr>
            </w:r>
            <w:r w:rsidRPr="007A1139">
              <w:rPr>
                <w:rStyle w:val="aa"/>
                <w:noProof/>
                <w:sz w:val="24"/>
                <w:szCs w:val="20"/>
                <w:rPrChange w:id="242" w:author="Dron" w:date="2024-09-26T19:18:00Z">
                  <w:rPr>
                    <w:rStyle w:val="aa"/>
                    <w:noProof/>
                  </w:rPr>
                </w:rPrChange>
              </w:rPr>
              <w:fldChar w:fldCharType="separate"/>
            </w:r>
            <w:r w:rsidRPr="007A1139">
              <w:rPr>
                <w:rStyle w:val="aa"/>
                <w:noProof/>
                <w:sz w:val="24"/>
                <w:szCs w:val="20"/>
                <w:rPrChange w:id="243" w:author="Dron" w:date="2024-09-26T19:18:00Z">
                  <w:rPr>
                    <w:rStyle w:val="aa"/>
                    <w:noProof/>
                  </w:rPr>
                </w:rPrChange>
              </w:rPr>
              <w:t>ЗАКЛЮЧЕНИЕ</w:t>
            </w:r>
            <w:r w:rsidRPr="007A1139">
              <w:rPr>
                <w:noProof/>
                <w:webHidden/>
                <w:sz w:val="24"/>
                <w:szCs w:val="20"/>
                <w:rPrChange w:id="244" w:author="Dron" w:date="2024-09-26T19:18:00Z">
                  <w:rPr>
                    <w:noProof/>
                    <w:webHidden/>
                  </w:rPr>
                </w:rPrChange>
              </w:rPr>
              <w:tab/>
            </w:r>
            <w:r w:rsidRPr="007A1139">
              <w:rPr>
                <w:noProof/>
                <w:webHidden/>
                <w:sz w:val="24"/>
                <w:szCs w:val="20"/>
                <w:rPrChange w:id="245" w:author="Dron" w:date="2024-09-26T19:18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7A1139">
              <w:rPr>
                <w:noProof/>
                <w:webHidden/>
                <w:sz w:val="24"/>
                <w:szCs w:val="20"/>
                <w:rPrChange w:id="246" w:author="Dron" w:date="2024-09-26T19:18:00Z">
                  <w:rPr>
                    <w:noProof/>
                    <w:webHidden/>
                  </w:rPr>
                </w:rPrChange>
              </w:rPr>
              <w:instrText xml:space="preserve"> PAGEREF _Toc178270520 \h </w:instrText>
            </w:r>
            <w:r w:rsidRPr="007A1139">
              <w:rPr>
                <w:noProof/>
                <w:webHidden/>
                <w:sz w:val="24"/>
                <w:szCs w:val="20"/>
                <w:rPrChange w:id="247" w:author="Dron" w:date="2024-09-26T19:18:00Z">
                  <w:rPr>
                    <w:noProof/>
                    <w:webHidden/>
                  </w:rPr>
                </w:rPrChange>
              </w:rPr>
            </w:r>
          </w:ins>
          <w:r w:rsidRPr="007A1139">
            <w:rPr>
              <w:noProof/>
              <w:webHidden/>
              <w:sz w:val="24"/>
              <w:szCs w:val="20"/>
              <w:rPrChange w:id="248" w:author="Dron" w:date="2024-09-26T19:18:00Z">
                <w:rPr>
                  <w:noProof/>
                  <w:webHidden/>
                </w:rPr>
              </w:rPrChange>
            </w:rPr>
            <w:fldChar w:fldCharType="separate"/>
          </w:r>
          <w:ins w:id="249" w:author="Dron" w:date="2024-09-26T19:14:00Z">
            <w:r w:rsidRPr="007A1139">
              <w:rPr>
                <w:noProof/>
                <w:webHidden/>
                <w:sz w:val="24"/>
                <w:szCs w:val="20"/>
                <w:rPrChange w:id="250" w:author="Dron" w:date="2024-09-26T19:18:00Z">
                  <w:rPr>
                    <w:noProof/>
                    <w:webHidden/>
                  </w:rPr>
                </w:rPrChange>
              </w:rPr>
              <w:t>17</w:t>
            </w:r>
            <w:r w:rsidRPr="007A1139">
              <w:rPr>
                <w:noProof/>
                <w:webHidden/>
                <w:sz w:val="24"/>
                <w:szCs w:val="20"/>
                <w:rPrChange w:id="251" w:author="Dron" w:date="2024-09-26T19:18:00Z">
                  <w:rPr>
                    <w:noProof/>
                    <w:webHidden/>
                  </w:rPr>
                </w:rPrChange>
              </w:rPr>
              <w:fldChar w:fldCharType="end"/>
            </w:r>
            <w:r w:rsidRPr="007A1139">
              <w:rPr>
                <w:rStyle w:val="aa"/>
                <w:noProof/>
                <w:sz w:val="24"/>
                <w:szCs w:val="20"/>
                <w:rPrChange w:id="252" w:author="Dron" w:date="2024-09-26T19:18:00Z">
                  <w:rPr>
                    <w:rStyle w:val="aa"/>
                    <w:noProof/>
                  </w:rPr>
                </w:rPrChange>
              </w:rPr>
              <w:fldChar w:fldCharType="end"/>
            </w:r>
          </w:ins>
        </w:p>
        <w:p w14:paraId="14DC7F8B" w14:textId="0A0333E4" w:rsidR="00DA6A01" w:rsidRPr="007A1139" w:rsidRDefault="00DA6A01">
          <w:pPr>
            <w:pStyle w:val="11"/>
            <w:tabs>
              <w:tab w:val="right" w:leader="dot" w:pos="9345"/>
            </w:tabs>
            <w:rPr>
              <w:ins w:id="253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254" w:author="Dron" w:date="2024-09-26T19:18:00Z">
                <w:rPr>
                  <w:ins w:id="255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ins w:id="256" w:author="Dron" w:date="2024-09-26T19:14:00Z">
            <w:r w:rsidRPr="007A1139">
              <w:rPr>
                <w:rStyle w:val="aa"/>
                <w:noProof/>
                <w:sz w:val="24"/>
                <w:szCs w:val="20"/>
                <w:rPrChange w:id="257" w:author="Dron" w:date="2024-09-26T19:18:00Z">
                  <w:rPr>
                    <w:rStyle w:val="aa"/>
                    <w:noProof/>
                  </w:rPr>
                </w:rPrChange>
              </w:rPr>
              <w:fldChar w:fldCharType="begin"/>
            </w:r>
            <w:r w:rsidRPr="007A1139">
              <w:rPr>
                <w:rStyle w:val="aa"/>
                <w:noProof/>
                <w:sz w:val="24"/>
                <w:szCs w:val="20"/>
                <w:rPrChange w:id="258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noProof/>
                <w:sz w:val="24"/>
                <w:szCs w:val="20"/>
                <w:rPrChange w:id="259" w:author="Dron" w:date="2024-09-26T19:18:00Z">
                  <w:rPr>
                    <w:noProof/>
                  </w:rPr>
                </w:rPrChange>
              </w:rPr>
              <w:instrText>HYPERLINK \l "_Toc178270521"</w:instrText>
            </w:r>
            <w:r w:rsidRPr="007A1139">
              <w:rPr>
                <w:rStyle w:val="aa"/>
                <w:noProof/>
                <w:sz w:val="24"/>
                <w:szCs w:val="20"/>
                <w:rPrChange w:id="260" w:author="Dron" w:date="2024-09-26T19:18:00Z">
                  <w:rPr>
                    <w:rStyle w:val="aa"/>
                    <w:noProof/>
                  </w:rPr>
                </w:rPrChange>
              </w:rPr>
              <w:instrText xml:space="preserve"> </w:instrText>
            </w:r>
            <w:r w:rsidRPr="007A1139">
              <w:rPr>
                <w:rStyle w:val="aa"/>
                <w:noProof/>
                <w:sz w:val="24"/>
                <w:szCs w:val="20"/>
                <w:rPrChange w:id="261" w:author="Dron" w:date="2024-09-26T19:18:00Z">
                  <w:rPr>
                    <w:rStyle w:val="aa"/>
                    <w:noProof/>
                  </w:rPr>
                </w:rPrChange>
              </w:rPr>
            </w:r>
            <w:r w:rsidRPr="007A1139">
              <w:rPr>
                <w:rStyle w:val="aa"/>
                <w:noProof/>
                <w:sz w:val="24"/>
                <w:szCs w:val="20"/>
                <w:rPrChange w:id="262" w:author="Dron" w:date="2024-09-26T19:18:00Z">
                  <w:rPr>
                    <w:rStyle w:val="aa"/>
                    <w:noProof/>
                  </w:rPr>
                </w:rPrChange>
              </w:rPr>
              <w:fldChar w:fldCharType="separate"/>
            </w:r>
            <w:r w:rsidRPr="007A1139">
              <w:rPr>
                <w:rStyle w:val="aa"/>
                <w:noProof/>
                <w:sz w:val="24"/>
                <w:szCs w:val="20"/>
                <w:rPrChange w:id="263" w:author="Dron" w:date="2024-09-26T19:18:00Z">
                  <w:rPr>
                    <w:rStyle w:val="aa"/>
                    <w:noProof/>
                  </w:rPr>
                </w:rPrChange>
              </w:rPr>
              <w:t>СПИСОК ИСПОЛЬЗУЕМОЙ ЛИТЕРАТУРЫ</w:t>
            </w:r>
            <w:r w:rsidRPr="007A1139">
              <w:rPr>
                <w:noProof/>
                <w:webHidden/>
                <w:sz w:val="24"/>
                <w:szCs w:val="20"/>
                <w:rPrChange w:id="264" w:author="Dron" w:date="2024-09-26T19:18:00Z">
                  <w:rPr>
                    <w:noProof/>
                    <w:webHidden/>
                  </w:rPr>
                </w:rPrChange>
              </w:rPr>
              <w:tab/>
            </w:r>
            <w:r w:rsidRPr="007A1139">
              <w:rPr>
                <w:noProof/>
                <w:webHidden/>
                <w:sz w:val="24"/>
                <w:szCs w:val="20"/>
                <w:rPrChange w:id="265" w:author="Dron" w:date="2024-09-26T19:18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7A1139">
              <w:rPr>
                <w:noProof/>
                <w:webHidden/>
                <w:sz w:val="24"/>
                <w:szCs w:val="20"/>
                <w:rPrChange w:id="266" w:author="Dron" w:date="2024-09-26T19:18:00Z">
                  <w:rPr>
                    <w:noProof/>
                    <w:webHidden/>
                  </w:rPr>
                </w:rPrChange>
              </w:rPr>
              <w:instrText xml:space="preserve"> PAGEREF _Toc178270521 \h </w:instrText>
            </w:r>
            <w:r w:rsidRPr="007A1139">
              <w:rPr>
                <w:noProof/>
                <w:webHidden/>
                <w:sz w:val="24"/>
                <w:szCs w:val="20"/>
                <w:rPrChange w:id="267" w:author="Dron" w:date="2024-09-26T19:18:00Z">
                  <w:rPr>
                    <w:noProof/>
                    <w:webHidden/>
                  </w:rPr>
                </w:rPrChange>
              </w:rPr>
            </w:r>
          </w:ins>
          <w:r w:rsidRPr="007A1139">
            <w:rPr>
              <w:noProof/>
              <w:webHidden/>
              <w:sz w:val="24"/>
              <w:szCs w:val="20"/>
              <w:rPrChange w:id="268" w:author="Dron" w:date="2024-09-26T19:18:00Z">
                <w:rPr>
                  <w:noProof/>
                  <w:webHidden/>
                </w:rPr>
              </w:rPrChange>
            </w:rPr>
            <w:fldChar w:fldCharType="separate"/>
          </w:r>
          <w:ins w:id="269" w:author="Dron" w:date="2024-09-26T19:14:00Z">
            <w:r w:rsidRPr="007A1139">
              <w:rPr>
                <w:noProof/>
                <w:webHidden/>
                <w:sz w:val="24"/>
                <w:szCs w:val="20"/>
                <w:rPrChange w:id="270" w:author="Dron" w:date="2024-09-26T19:18:00Z">
                  <w:rPr>
                    <w:noProof/>
                    <w:webHidden/>
                  </w:rPr>
                </w:rPrChange>
              </w:rPr>
              <w:t>18</w:t>
            </w:r>
            <w:r w:rsidRPr="007A1139">
              <w:rPr>
                <w:noProof/>
                <w:webHidden/>
                <w:sz w:val="24"/>
                <w:szCs w:val="20"/>
                <w:rPrChange w:id="271" w:author="Dron" w:date="2024-09-26T19:18:00Z">
                  <w:rPr>
                    <w:noProof/>
                    <w:webHidden/>
                  </w:rPr>
                </w:rPrChange>
              </w:rPr>
              <w:fldChar w:fldCharType="end"/>
            </w:r>
            <w:r w:rsidRPr="007A1139">
              <w:rPr>
                <w:rStyle w:val="aa"/>
                <w:noProof/>
                <w:sz w:val="24"/>
                <w:szCs w:val="20"/>
                <w:rPrChange w:id="272" w:author="Dron" w:date="2024-09-26T19:18:00Z">
                  <w:rPr>
                    <w:rStyle w:val="aa"/>
                    <w:noProof/>
                  </w:rPr>
                </w:rPrChange>
              </w:rPr>
              <w:fldChar w:fldCharType="end"/>
            </w:r>
          </w:ins>
        </w:p>
        <w:p w14:paraId="769E97C1" w14:textId="6A15B130" w:rsidR="00852F72" w:rsidRPr="007A1139" w:rsidDel="00DA6A01" w:rsidRDefault="00852F72">
          <w:pPr>
            <w:pStyle w:val="21"/>
            <w:tabs>
              <w:tab w:val="right" w:leader="dot" w:pos="9345"/>
            </w:tabs>
            <w:rPr>
              <w:del w:id="273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274" w:author="Dron" w:date="2024-09-26T19:18:00Z">
                <w:rPr>
                  <w:del w:id="275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del w:id="276" w:author="Dron" w:date="2024-09-26T19:14:00Z">
            <w:r w:rsidRPr="007A1139" w:rsidDel="00DA6A01">
              <w:rPr>
                <w:rStyle w:val="aa"/>
                <w:noProof/>
                <w:sz w:val="24"/>
                <w:szCs w:val="20"/>
                <w:rPrChange w:id="277" w:author="Dron" w:date="2024-09-26T19:18:00Z">
                  <w:rPr>
                    <w:rStyle w:val="aa"/>
                    <w:noProof/>
                  </w:rPr>
                </w:rPrChange>
              </w:rPr>
              <w:delText>ВВЕДЕНИЕ</w:delText>
            </w:r>
            <w:r w:rsidRPr="007A1139" w:rsidDel="00DA6A01">
              <w:rPr>
                <w:noProof/>
                <w:webHidden/>
                <w:sz w:val="24"/>
                <w:szCs w:val="20"/>
                <w:rPrChange w:id="278" w:author="Dron" w:date="2024-09-26T19:18:00Z">
                  <w:rPr>
                    <w:noProof/>
                    <w:webHidden/>
                  </w:rPr>
                </w:rPrChange>
              </w:rPr>
              <w:tab/>
              <w:delText>2</w:delText>
            </w:r>
          </w:del>
        </w:p>
        <w:p w14:paraId="3D30BBB4" w14:textId="462014B3" w:rsidR="00852F72" w:rsidRPr="007A1139" w:rsidDel="00DA6A01" w:rsidRDefault="00852F72">
          <w:pPr>
            <w:pStyle w:val="21"/>
            <w:tabs>
              <w:tab w:val="right" w:leader="dot" w:pos="9345"/>
            </w:tabs>
            <w:rPr>
              <w:del w:id="279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280" w:author="Dron" w:date="2024-09-26T19:18:00Z">
                <w:rPr>
                  <w:del w:id="281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del w:id="282" w:author="Dron" w:date="2024-09-26T19:14:00Z">
            <w:r w:rsidRPr="007A1139" w:rsidDel="00DA6A01">
              <w:rPr>
                <w:rStyle w:val="aa"/>
                <w:noProof/>
                <w:sz w:val="24"/>
                <w:szCs w:val="20"/>
                <w:rPrChange w:id="283" w:author="Dron" w:date="2024-09-26T19:18:00Z">
                  <w:rPr>
                    <w:rStyle w:val="aa"/>
                    <w:noProof/>
                  </w:rPr>
                </w:rPrChange>
              </w:rPr>
              <w:delText>АНАЛИЗ ПРОБЛЕМЫ И СБОР ДАННЫХ</w:delText>
            </w:r>
            <w:r w:rsidRPr="007A1139" w:rsidDel="00DA6A01">
              <w:rPr>
                <w:noProof/>
                <w:webHidden/>
                <w:sz w:val="24"/>
                <w:szCs w:val="20"/>
                <w:rPrChange w:id="284" w:author="Dron" w:date="2024-09-26T19:18:00Z">
                  <w:rPr>
                    <w:noProof/>
                    <w:webHidden/>
                  </w:rPr>
                </w:rPrChange>
              </w:rPr>
              <w:tab/>
              <w:delText>4</w:delText>
            </w:r>
          </w:del>
        </w:p>
        <w:p w14:paraId="119DB425" w14:textId="0485BFC7" w:rsidR="00852F72" w:rsidRPr="007A1139" w:rsidDel="00DA6A01" w:rsidRDefault="00852F72">
          <w:pPr>
            <w:pStyle w:val="21"/>
            <w:tabs>
              <w:tab w:val="right" w:leader="dot" w:pos="9345"/>
            </w:tabs>
            <w:rPr>
              <w:del w:id="285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286" w:author="Dron" w:date="2024-09-26T19:18:00Z">
                <w:rPr>
                  <w:del w:id="287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del w:id="288" w:author="Dron" w:date="2024-09-26T19:14:00Z">
            <w:r w:rsidRPr="007A1139" w:rsidDel="00DA6A01">
              <w:rPr>
                <w:rStyle w:val="aa"/>
                <w:noProof/>
                <w:sz w:val="24"/>
                <w:szCs w:val="20"/>
                <w:rPrChange w:id="289" w:author="Dron" w:date="2024-09-26T19:18:00Z">
                  <w:rPr>
                    <w:rStyle w:val="aa"/>
                    <w:noProof/>
                  </w:rPr>
                </w:rPrChange>
              </w:rPr>
              <w:delText>РЕШЕНИЕ ЗАДАЧИ</w:delText>
            </w:r>
            <w:r w:rsidRPr="007A1139" w:rsidDel="00DA6A01">
              <w:rPr>
                <w:noProof/>
                <w:webHidden/>
                <w:sz w:val="24"/>
                <w:szCs w:val="20"/>
                <w:rPrChange w:id="290" w:author="Dron" w:date="2024-09-26T19:18:00Z">
                  <w:rPr>
                    <w:noProof/>
                    <w:webHidden/>
                  </w:rPr>
                </w:rPrChange>
              </w:rPr>
              <w:tab/>
              <w:delText>5</w:delText>
            </w:r>
          </w:del>
        </w:p>
        <w:p w14:paraId="6A14BB6B" w14:textId="2CCB61AF" w:rsidR="00852F72" w:rsidRPr="007A1139" w:rsidDel="00DA6A01" w:rsidRDefault="00852F72">
          <w:pPr>
            <w:pStyle w:val="11"/>
            <w:tabs>
              <w:tab w:val="right" w:leader="dot" w:pos="9345"/>
            </w:tabs>
            <w:rPr>
              <w:del w:id="291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292" w:author="Dron" w:date="2024-09-26T19:18:00Z">
                <w:rPr>
                  <w:del w:id="293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del w:id="294" w:author="Dron" w:date="2024-09-26T19:14:00Z">
            <w:r w:rsidRPr="007A1139" w:rsidDel="00DA6A01">
              <w:rPr>
                <w:rStyle w:val="aa"/>
                <w:noProof/>
                <w:sz w:val="24"/>
                <w:szCs w:val="20"/>
                <w:rPrChange w:id="295" w:author="Dron" w:date="2024-09-26T19:18:00Z">
                  <w:rPr>
                    <w:rStyle w:val="aa"/>
                    <w:noProof/>
                  </w:rPr>
                </w:rPrChange>
              </w:rPr>
              <w:delText>Поиск похожих изображений как самых вероятных классов</w:delText>
            </w:r>
            <w:r w:rsidRPr="007A1139" w:rsidDel="00DA6A01">
              <w:rPr>
                <w:noProof/>
                <w:webHidden/>
                <w:sz w:val="24"/>
                <w:szCs w:val="20"/>
                <w:rPrChange w:id="296" w:author="Dron" w:date="2024-09-26T19:18:00Z">
                  <w:rPr>
                    <w:noProof/>
                    <w:webHidden/>
                  </w:rPr>
                </w:rPrChange>
              </w:rPr>
              <w:tab/>
              <w:delText>7</w:delText>
            </w:r>
          </w:del>
        </w:p>
        <w:p w14:paraId="3866D8C1" w14:textId="523F9432" w:rsidR="00852F72" w:rsidRPr="007A1139" w:rsidDel="00DA6A01" w:rsidRDefault="00852F72">
          <w:pPr>
            <w:pStyle w:val="11"/>
            <w:tabs>
              <w:tab w:val="right" w:leader="dot" w:pos="9345"/>
            </w:tabs>
            <w:rPr>
              <w:del w:id="297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298" w:author="Dron" w:date="2024-09-26T19:18:00Z">
                <w:rPr>
                  <w:del w:id="299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del w:id="300" w:author="Dron" w:date="2024-09-26T19:14:00Z">
            <w:r w:rsidRPr="007A1139" w:rsidDel="00DA6A01">
              <w:rPr>
                <w:rStyle w:val="aa"/>
                <w:noProof/>
                <w:sz w:val="24"/>
                <w:szCs w:val="20"/>
                <w:rPrChange w:id="301" w:author="Dron" w:date="2024-09-26T19:18:00Z">
                  <w:rPr>
                    <w:rStyle w:val="aa"/>
                    <w:noProof/>
                  </w:rPr>
                </w:rPrChange>
              </w:rPr>
              <w:delText>Поиск похожих изображений на основе косинусного расстояния</w:delText>
            </w:r>
            <w:r w:rsidRPr="007A1139" w:rsidDel="00DA6A01">
              <w:rPr>
                <w:noProof/>
                <w:webHidden/>
                <w:sz w:val="24"/>
                <w:szCs w:val="20"/>
                <w:rPrChange w:id="302" w:author="Dron" w:date="2024-09-26T19:18:00Z">
                  <w:rPr>
                    <w:noProof/>
                    <w:webHidden/>
                  </w:rPr>
                </w:rPrChange>
              </w:rPr>
              <w:tab/>
              <w:delText>8</w:delText>
            </w:r>
          </w:del>
        </w:p>
        <w:p w14:paraId="5C9638A2" w14:textId="5D724090" w:rsidR="00852F72" w:rsidRPr="007A1139" w:rsidDel="00DA6A01" w:rsidRDefault="00852F72">
          <w:pPr>
            <w:pStyle w:val="11"/>
            <w:tabs>
              <w:tab w:val="right" w:leader="dot" w:pos="9345"/>
            </w:tabs>
            <w:rPr>
              <w:del w:id="303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304" w:author="Dron" w:date="2024-09-26T19:18:00Z">
                <w:rPr>
                  <w:del w:id="305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del w:id="306" w:author="Dron" w:date="2024-09-26T19:14:00Z">
            <w:r w:rsidRPr="007A1139" w:rsidDel="00DA6A01">
              <w:rPr>
                <w:rStyle w:val="aa"/>
                <w:noProof/>
                <w:sz w:val="24"/>
                <w:szCs w:val="20"/>
                <w:rPrChange w:id="307" w:author="Dron" w:date="2024-09-26T19:18:00Z">
                  <w:rPr>
                    <w:rStyle w:val="aa"/>
                    <w:noProof/>
                  </w:rPr>
                </w:rPrChange>
              </w:rPr>
              <w:delText>Поиск похожих изображений с помощью модели Nearest Neighbors</w:delText>
            </w:r>
            <w:r w:rsidRPr="007A1139" w:rsidDel="00DA6A01">
              <w:rPr>
                <w:noProof/>
                <w:webHidden/>
                <w:sz w:val="24"/>
                <w:szCs w:val="20"/>
                <w:rPrChange w:id="308" w:author="Dron" w:date="2024-09-26T19:18:00Z">
                  <w:rPr>
                    <w:noProof/>
                    <w:webHidden/>
                  </w:rPr>
                </w:rPrChange>
              </w:rPr>
              <w:tab/>
              <w:delText>9</w:delText>
            </w:r>
          </w:del>
        </w:p>
        <w:p w14:paraId="0A077480" w14:textId="36BE025C" w:rsidR="00852F72" w:rsidRPr="007A1139" w:rsidDel="00DA6A01" w:rsidRDefault="00852F72">
          <w:pPr>
            <w:pStyle w:val="11"/>
            <w:tabs>
              <w:tab w:val="right" w:leader="dot" w:pos="9345"/>
            </w:tabs>
            <w:rPr>
              <w:del w:id="309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310" w:author="Dron" w:date="2024-09-26T19:18:00Z">
                <w:rPr>
                  <w:del w:id="311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del w:id="312" w:author="Dron" w:date="2024-09-26T19:14:00Z">
            <w:r w:rsidRPr="007A1139" w:rsidDel="00DA6A01">
              <w:rPr>
                <w:rStyle w:val="aa"/>
                <w:noProof/>
                <w:sz w:val="24"/>
                <w:szCs w:val="20"/>
                <w:rPrChange w:id="313" w:author="Dron" w:date="2024-09-26T19:18:00Z">
                  <w:rPr>
                    <w:rStyle w:val="aa"/>
                    <w:noProof/>
                  </w:rPr>
                </w:rPrChange>
              </w:rPr>
              <w:delText xml:space="preserve">Поиск похожих изображений с помощью алгоритма </w:delText>
            </w:r>
            <w:r w:rsidRPr="007A1139" w:rsidDel="00DA6A01">
              <w:rPr>
                <w:rStyle w:val="aa"/>
                <w:noProof/>
                <w:sz w:val="24"/>
                <w:szCs w:val="20"/>
                <w:lang w:val="en-US"/>
                <w:rPrChange w:id="314" w:author="Dron" w:date="2024-09-26T19:18:00Z">
                  <w:rPr>
                    <w:rStyle w:val="aa"/>
                    <w:noProof/>
                    <w:lang w:val="en-US"/>
                  </w:rPr>
                </w:rPrChange>
              </w:rPr>
              <w:delText>SIFT</w:delText>
            </w:r>
            <w:r w:rsidRPr="007A1139" w:rsidDel="00DA6A01">
              <w:rPr>
                <w:noProof/>
                <w:webHidden/>
                <w:sz w:val="24"/>
                <w:szCs w:val="20"/>
                <w:rPrChange w:id="315" w:author="Dron" w:date="2024-09-26T19:18:00Z">
                  <w:rPr>
                    <w:noProof/>
                    <w:webHidden/>
                  </w:rPr>
                </w:rPrChange>
              </w:rPr>
              <w:tab/>
              <w:delText>10</w:delText>
            </w:r>
          </w:del>
        </w:p>
        <w:p w14:paraId="5B0CF737" w14:textId="0251397B" w:rsidR="00852F72" w:rsidRPr="007A1139" w:rsidDel="00DA6A01" w:rsidRDefault="00852F72">
          <w:pPr>
            <w:pStyle w:val="11"/>
            <w:tabs>
              <w:tab w:val="right" w:leader="dot" w:pos="9345"/>
            </w:tabs>
            <w:rPr>
              <w:del w:id="316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317" w:author="Dron" w:date="2024-09-26T19:18:00Z">
                <w:rPr>
                  <w:del w:id="318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del w:id="319" w:author="Dron" w:date="2024-09-26T19:14:00Z">
            <w:r w:rsidRPr="007A1139" w:rsidDel="00DA6A01">
              <w:rPr>
                <w:rStyle w:val="aa"/>
                <w:noProof/>
                <w:sz w:val="24"/>
                <w:szCs w:val="20"/>
                <w:rPrChange w:id="320" w:author="Dron" w:date="2024-09-26T19:18:00Z">
                  <w:rPr>
                    <w:rStyle w:val="aa"/>
                    <w:noProof/>
                  </w:rPr>
                </w:rPrChange>
              </w:rPr>
              <w:delText>Поиск похожих изображений с помощью кластеризации</w:delText>
            </w:r>
            <w:r w:rsidRPr="007A1139" w:rsidDel="00DA6A01">
              <w:rPr>
                <w:noProof/>
                <w:webHidden/>
                <w:sz w:val="24"/>
                <w:szCs w:val="20"/>
                <w:rPrChange w:id="321" w:author="Dron" w:date="2024-09-26T19:18:00Z">
                  <w:rPr>
                    <w:noProof/>
                    <w:webHidden/>
                  </w:rPr>
                </w:rPrChange>
              </w:rPr>
              <w:tab/>
              <w:delText>13</w:delText>
            </w:r>
          </w:del>
        </w:p>
        <w:p w14:paraId="1B74D2F9" w14:textId="2EB2F763" w:rsidR="00852F72" w:rsidRPr="007A1139" w:rsidDel="00DA6A01" w:rsidRDefault="00852F72">
          <w:pPr>
            <w:pStyle w:val="21"/>
            <w:tabs>
              <w:tab w:val="right" w:leader="dot" w:pos="9345"/>
            </w:tabs>
            <w:rPr>
              <w:del w:id="322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323" w:author="Dron" w:date="2024-09-26T19:18:00Z">
                <w:rPr>
                  <w:del w:id="324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del w:id="325" w:author="Dron" w:date="2024-09-26T19:14:00Z">
            <w:r w:rsidRPr="007A1139" w:rsidDel="00DA6A01">
              <w:rPr>
                <w:rStyle w:val="aa"/>
                <w:noProof/>
                <w:sz w:val="24"/>
                <w:szCs w:val="20"/>
                <w:rPrChange w:id="326" w:author="Dron" w:date="2024-09-26T19:18:00Z">
                  <w:rPr>
                    <w:rStyle w:val="aa"/>
                    <w:noProof/>
                  </w:rPr>
                </w:rPrChange>
              </w:rPr>
              <w:delText>ЗАКЛЮЧЕНИЕ</w:delText>
            </w:r>
            <w:r w:rsidRPr="007A1139" w:rsidDel="00DA6A01">
              <w:rPr>
                <w:noProof/>
                <w:webHidden/>
                <w:sz w:val="24"/>
                <w:szCs w:val="20"/>
                <w:rPrChange w:id="327" w:author="Dron" w:date="2024-09-26T19:18:00Z">
                  <w:rPr>
                    <w:noProof/>
                    <w:webHidden/>
                  </w:rPr>
                </w:rPrChange>
              </w:rPr>
              <w:tab/>
              <w:delText>17</w:delText>
            </w:r>
          </w:del>
        </w:p>
        <w:p w14:paraId="6BCE53B3" w14:textId="5B076420" w:rsidR="00852F72" w:rsidRPr="007A1139" w:rsidDel="00DA6A01" w:rsidRDefault="00852F72">
          <w:pPr>
            <w:pStyle w:val="21"/>
            <w:tabs>
              <w:tab w:val="right" w:leader="dot" w:pos="9345"/>
            </w:tabs>
            <w:rPr>
              <w:del w:id="328" w:author="Dron" w:date="2024-09-26T19:14:00Z"/>
              <w:rFonts w:asciiTheme="minorHAnsi" w:eastAsiaTheme="minorEastAsia" w:hAnsiTheme="minorHAnsi"/>
              <w:noProof/>
              <w:sz w:val="20"/>
              <w:szCs w:val="20"/>
              <w:lang w:eastAsia="ru-RU"/>
              <w:rPrChange w:id="329" w:author="Dron" w:date="2024-09-26T19:18:00Z">
                <w:rPr>
                  <w:del w:id="330" w:author="Dron" w:date="2024-09-26T19:14:00Z"/>
                  <w:rFonts w:asciiTheme="minorHAnsi" w:eastAsiaTheme="minorEastAsia" w:hAnsiTheme="minorHAnsi"/>
                  <w:noProof/>
                  <w:sz w:val="22"/>
                  <w:lang w:eastAsia="ru-RU"/>
                </w:rPr>
              </w:rPrChange>
            </w:rPr>
          </w:pPr>
          <w:del w:id="331" w:author="Dron" w:date="2024-09-26T19:14:00Z">
            <w:r w:rsidRPr="007A1139" w:rsidDel="00DA6A01">
              <w:rPr>
                <w:rStyle w:val="aa"/>
                <w:noProof/>
                <w:sz w:val="24"/>
                <w:szCs w:val="20"/>
                <w:rPrChange w:id="332" w:author="Dron" w:date="2024-09-26T19:18:00Z">
                  <w:rPr>
                    <w:rStyle w:val="aa"/>
                    <w:noProof/>
                  </w:rPr>
                </w:rPrChange>
              </w:rPr>
              <w:delText>СПИСОК ИСПОЛЬЗУЕМОЙ ЛИТЕРАТУРЫ</w:delText>
            </w:r>
            <w:r w:rsidRPr="007A1139" w:rsidDel="00DA6A01">
              <w:rPr>
                <w:noProof/>
                <w:webHidden/>
                <w:sz w:val="24"/>
                <w:szCs w:val="20"/>
                <w:rPrChange w:id="333" w:author="Dron" w:date="2024-09-26T19:18:00Z">
                  <w:rPr>
                    <w:noProof/>
                    <w:webHidden/>
                  </w:rPr>
                </w:rPrChange>
              </w:rPr>
              <w:tab/>
              <w:delText>18</w:delText>
            </w:r>
          </w:del>
        </w:p>
        <w:p w14:paraId="1E575D2E" w14:textId="661D21BD" w:rsidR="00852F72" w:rsidRDefault="00852F72">
          <w:pPr>
            <w:rPr>
              <w:ins w:id="334" w:author="Dron" w:date="2024-09-26T19:18:00Z"/>
              <w:b/>
              <w:bCs/>
            </w:rPr>
          </w:pPr>
          <w:ins w:id="335" w:author="Dron" w:date="2024-09-26T19:11:00Z">
            <w:r w:rsidRPr="00DA6A01">
              <w:rPr>
                <w:b/>
                <w:bCs/>
                <w:sz w:val="24"/>
                <w:szCs w:val="20"/>
                <w:rPrChange w:id="336" w:author="Dron" w:date="2024-09-26T19:16:00Z">
                  <w:rPr>
                    <w:b/>
                    <w:bCs/>
                  </w:rPr>
                </w:rPrChange>
              </w:rPr>
              <w:fldChar w:fldCharType="end"/>
            </w:r>
          </w:ins>
        </w:p>
        <w:customXmlInsRangeStart w:id="337" w:author="Dron" w:date="2024-09-26T19:11:00Z"/>
      </w:sdtContent>
    </w:sdt>
    <w:customXmlInsRangeEnd w:id="337"/>
    <w:p w14:paraId="06A45017" w14:textId="6C88F952" w:rsidR="00D459E6" w:rsidRDefault="00D459E6">
      <w:pPr>
        <w:rPr>
          <w:ins w:id="338" w:author="Dron" w:date="2024-09-26T19:18:00Z"/>
          <w:b/>
          <w:bCs/>
        </w:rPr>
      </w:pPr>
    </w:p>
    <w:p w14:paraId="5DD1A54A" w14:textId="4EBEF44E" w:rsidR="00D459E6" w:rsidRDefault="00D459E6">
      <w:pPr>
        <w:rPr>
          <w:ins w:id="339" w:author="Dron" w:date="2024-09-26T19:18:00Z"/>
          <w:b/>
          <w:bCs/>
        </w:rPr>
      </w:pPr>
    </w:p>
    <w:p w14:paraId="0EAF27CF" w14:textId="7096F102" w:rsidR="00D459E6" w:rsidRDefault="00D459E6">
      <w:pPr>
        <w:rPr>
          <w:ins w:id="340" w:author="Dron" w:date="2024-09-26T19:18:00Z"/>
          <w:b/>
          <w:bCs/>
        </w:rPr>
      </w:pPr>
    </w:p>
    <w:p w14:paraId="69A8DE7F" w14:textId="0E6CA93F" w:rsidR="00D459E6" w:rsidRDefault="00D459E6">
      <w:pPr>
        <w:rPr>
          <w:ins w:id="341" w:author="Dron" w:date="2024-09-26T19:18:00Z"/>
          <w:b/>
          <w:bCs/>
        </w:rPr>
      </w:pPr>
    </w:p>
    <w:p w14:paraId="79A59A11" w14:textId="6114899E" w:rsidR="00D459E6" w:rsidRDefault="00D459E6">
      <w:pPr>
        <w:rPr>
          <w:ins w:id="342" w:author="Dron" w:date="2024-09-26T19:18:00Z"/>
          <w:b/>
          <w:bCs/>
        </w:rPr>
      </w:pPr>
    </w:p>
    <w:p w14:paraId="5E07A3A0" w14:textId="1666BB02" w:rsidR="00D459E6" w:rsidRPr="002A4974" w:rsidRDefault="00D459E6" w:rsidP="00D459E6">
      <w:pPr>
        <w:ind w:firstLine="0"/>
        <w:jc w:val="center"/>
        <w:rPr>
          <w:ins w:id="343" w:author="Dron" w:date="2024-09-26T18:49:00Z"/>
          <w:rPrChange w:id="344" w:author="Dron" w:date="2024-09-26T19:00:00Z">
            <w:rPr>
              <w:ins w:id="345" w:author="Dron" w:date="2024-09-26T18:49:00Z"/>
              <w:b/>
              <w:sz w:val="32"/>
            </w:rPr>
          </w:rPrChange>
        </w:rPr>
        <w:pPrChange w:id="346" w:author="Dron" w:date="2024-09-26T19:19:00Z">
          <w:pPr>
            <w:spacing w:line="259" w:lineRule="auto"/>
            <w:ind w:firstLine="0"/>
            <w:jc w:val="left"/>
          </w:pPr>
        </w:pPrChange>
      </w:pPr>
      <w:ins w:id="347" w:author="Dron" w:date="2024-09-26T19:18:00Z">
        <w:r>
          <w:t>2024</w:t>
        </w:r>
      </w:ins>
      <w:ins w:id="348" w:author="Dron" w:date="2024-09-26T19:19:00Z">
        <w:r>
          <w:t xml:space="preserve"> г.</w:t>
        </w:r>
      </w:ins>
    </w:p>
    <w:p w14:paraId="244691E5" w14:textId="6A9911DF" w:rsidR="00845816" w:rsidRDefault="00B31868" w:rsidP="00DA6A01">
      <w:pPr>
        <w:pStyle w:val="1"/>
        <w:pPrChange w:id="349" w:author="Dron" w:date="2024-09-26T19:14:00Z">
          <w:pPr>
            <w:pStyle w:val="a3"/>
          </w:pPr>
        </w:pPrChange>
      </w:pPr>
      <w:bookmarkStart w:id="350" w:name="_Toc178270512"/>
      <w:r w:rsidRPr="00DA6A01">
        <w:rPr>
          <w:rPrChange w:id="351" w:author="Dron" w:date="2024-09-26T19:13:00Z">
            <w:rPr/>
          </w:rPrChange>
        </w:rPr>
        <w:lastRenderedPageBreak/>
        <w:t>ВВЕДЕНИЕ</w:t>
      </w:r>
      <w:bookmarkEnd w:id="350"/>
    </w:p>
    <w:p w14:paraId="01EC8786" w14:textId="77777777" w:rsidR="007524C3" w:rsidRDefault="007524C3" w:rsidP="005C5126">
      <w:pPr>
        <w:pPrChange w:id="352" w:author="Dron" w:date="2024-09-26T19:04:00Z">
          <w:pPr>
            <w:pStyle w:val="a3"/>
          </w:pPr>
        </w:pPrChange>
      </w:pPr>
    </w:p>
    <w:p w14:paraId="69CCAC7F" w14:textId="6C027E31" w:rsidR="00B31868" w:rsidRDefault="00B31868" w:rsidP="005C5126">
      <w:pPr>
        <w:pPrChange w:id="353" w:author="Dron" w:date="2024-09-26T19:04:00Z">
          <w:pPr>
            <w:pStyle w:val="a3"/>
          </w:pPr>
        </w:pPrChange>
      </w:pPr>
    </w:p>
    <w:p w14:paraId="61960A6E" w14:textId="46B62594" w:rsidR="00B31868" w:rsidRDefault="00B31868" w:rsidP="005C5126">
      <w:pPr>
        <w:pPrChange w:id="354" w:author="Dron" w:date="2024-09-26T19:04:00Z">
          <w:pPr/>
        </w:pPrChange>
      </w:pPr>
      <w:r>
        <w:t>В современном мире объем цифровых изображений и графической информации стремительно увеличивается. С каждым годом количество загружаемых и создаваемых изображений на различных платформах — от социальных сетей до специализированных сайтов — растет в геометрической прогрессии. В этой связи становится все более актуальной задача автоматического поиска и анализа визуально схожих изображений. Это открывает новые возможности для создания рекомендательных систем, автоматической классификации, мониторинга прав интеллектуальной собственности и многих других приложений.</w:t>
      </w:r>
    </w:p>
    <w:p w14:paraId="36B019E2" w14:textId="7289D282" w:rsidR="00B31868" w:rsidRDefault="007524C3" w:rsidP="005C5126">
      <w:pPr>
        <w:pPrChange w:id="355" w:author="Dron" w:date="2024-09-26T19:04:00Z">
          <w:pPr/>
        </w:pPrChange>
      </w:pPr>
      <w:r>
        <w:t>В данной работе рассматривается задача поиска похожих изображений цветов.</w:t>
      </w:r>
      <w:r w:rsidR="00B31868">
        <w:t xml:space="preserve"> Зачастую пользователи хотят найти цветы, похожие на те, что они видели ранее, или определить вид растения по фотографии. Для этого необходимы эффективные алгоритмы, способные анализировать цветовую гамму, структуру и текстуру изображения, а также учитывать различные внешние факторы, такие как освещение и угол съемки.</w:t>
      </w:r>
    </w:p>
    <w:p w14:paraId="6D3451C8" w14:textId="77777777" w:rsidR="007524C3" w:rsidRDefault="007524C3" w:rsidP="005C5126">
      <w:pPr>
        <w:pPrChange w:id="356" w:author="Dron" w:date="2024-09-26T19:04:00Z">
          <w:pPr/>
        </w:pPrChange>
      </w:pPr>
      <w:r>
        <w:t>Целью работы является исследование и разработка методов поиска схожих изображений на основе их визуальных характеристик. Для достижения этой цели требуется решить ряд задач:</w:t>
      </w:r>
    </w:p>
    <w:p w14:paraId="5E273A14" w14:textId="5BDF11B1" w:rsidR="007524C3" w:rsidRDefault="007524C3" w:rsidP="005C5126">
      <w:pPr>
        <w:pStyle w:val="a4"/>
        <w:numPr>
          <w:ilvl w:val="0"/>
          <w:numId w:val="1"/>
        </w:numPr>
        <w:pPrChange w:id="357" w:author="Dron" w:date="2024-09-26T19:04:00Z">
          <w:pPr>
            <w:pStyle w:val="a4"/>
            <w:numPr>
              <w:numId w:val="1"/>
            </w:numPr>
            <w:ind w:left="1418" w:hanging="360"/>
          </w:pPr>
        </w:pPrChange>
      </w:pPr>
      <w:r>
        <w:t>Провести анализ существующих методов поиска похожих изображений;</w:t>
      </w:r>
    </w:p>
    <w:p w14:paraId="17B6A070" w14:textId="75AB8F5B" w:rsidR="007524C3" w:rsidRDefault="007524C3" w:rsidP="005C5126">
      <w:pPr>
        <w:pStyle w:val="a4"/>
        <w:numPr>
          <w:ilvl w:val="0"/>
          <w:numId w:val="1"/>
        </w:numPr>
        <w:pPrChange w:id="358" w:author="Dron" w:date="2024-09-26T19:04:00Z">
          <w:pPr>
            <w:pStyle w:val="a4"/>
            <w:numPr>
              <w:numId w:val="1"/>
            </w:numPr>
            <w:ind w:left="1418" w:hanging="360"/>
          </w:pPr>
        </w:pPrChange>
      </w:pPr>
      <w:r>
        <w:t xml:space="preserve">Разработать методы решения задачи на основе классического машинного обучения и </w:t>
      </w:r>
      <w:proofErr w:type="spellStart"/>
      <w:r>
        <w:t>сверточных</w:t>
      </w:r>
      <w:proofErr w:type="spellEnd"/>
      <w:r>
        <w:t xml:space="preserve"> нейронных сетей</w:t>
      </w:r>
      <w:r w:rsidR="00C0740B">
        <w:t>;</w:t>
      </w:r>
    </w:p>
    <w:p w14:paraId="23F36DB0" w14:textId="371B52B9" w:rsidR="007524C3" w:rsidRDefault="007524C3" w:rsidP="005C5126">
      <w:pPr>
        <w:pStyle w:val="a4"/>
        <w:numPr>
          <w:ilvl w:val="0"/>
          <w:numId w:val="1"/>
        </w:numPr>
        <w:pPrChange w:id="359" w:author="Dron" w:date="2024-09-26T19:04:00Z">
          <w:pPr>
            <w:pStyle w:val="a4"/>
            <w:numPr>
              <w:numId w:val="1"/>
            </w:numPr>
            <w:ind w:left="1418" w:hanging="360"/>
          </w:pPr>
        </w:pPrChange>
      </w:pPr>
      <w:r>
        <w:t>Провести анализ эффективности использованных методов</w:t>
      </w:r>
      <w:r w:rsidR="00C0740B">
        <w:t>.</w:t>
      </w:r>
    </w:p>
    <w:p w14:paraId="4B937B3E" w14:textId="67C00D65" w:rsidR="00A426ED" w:rsidRDefault="00A426ED" w:rsidP="005C5126">
      <w:pPr>
        <w:pPrChange w:id="360" w:author="Dron" w:date="2024-09-26T19:04:00Z">
          <w:pPr/>
        </w:pPrChange>
      </w:pPr>
      <w:r>
        <w:t xml:space="preserve">В рамках данной работы рассматривается поиск похожих фотографий на основе сверточной нейронной сети, помимо применения технологий глубокого обучения, будут использоваться классические алгоритмы машинного обучения, одним из методов такого подхода является </w:t>
      </w:r>
      <w:r>
        <w:lastRenderedPageBreak/>
        <w:t xml:space="preserve">кластеризация, базовая идея такого подхода заключается в том, что некоторые вычисляемые признаки схожих фотографий будут </w:t>
      </w:r>
      <w:r w:rsidR="00EE09A6">
        <w:t>близки,</w:t>
      </w:r>
      <w:r>
        <w:t xml:space="preserve"> а значит, поддаваться кластеризации. Кроме </w:t>
      </w:r>
      <w:r w:rsidR="004A4153">
        <w:t>извлечения</w:t>
      </w:r>
      <w:r>
        <w:t xml:space="preserve"> признаков с помощью нейронных сетей, можно применить </w:t>
      </w:r>
      <w:r w:rsidR="00EE09A6">
        <w:t xml:space="preserve">уже разработанные </w:t>
      </w:r>
      <w:r>
        <w:t xml:space="preserve">алгоритмы, </w:t>
      </w:r>
      <w:r w:rsidR="00EE09A6">
        <w:t>предназначенные для этого. Одними из таких алгоритмов являются</w:t>
      </w:r>
      <w:r>
        <w:t xml:space="preserve">: </w:t>
      </w:r>
    </w:p>
    <w:p w14:paraId="7C6F7DDC" w14:textId="327B9F1A" w:rsidR="00A426ED" w:rsidRDefault="00A426ED" w:rsidP="005C5126">
      <w:pPr>
        <w:pStyle w:val="a4"/>
        <w:numPr>
          <w:ilvl w:val="0"/>
          <w:numId w:val="4"/>
        </w:numPr>
        <w:pPrChange w:id="361" w:author="Dron" w:date="2024-09-26T19:04:00Z">
          <w:pPr>
            <w:pStyle w:val="a4"/>
            <w:numPr>
              <w:numId w:val="4"/>
            </w:numPr>
            <w:ind w:left="1134" w:hanging="360"/>
          </w:pPr>
        </w:pPrChange>
      </w:pPr>
      <w:r>
        <w:t>HOG (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Oriented</w:t>
      </w:r>
      <w:proofErr w:type="spellEnd"/>
      <w:r>
        <w:t xml:space="preserve"> </w:t>
      </w:r>
      <w:proofErr w:type="spellStart"/>
      <w:r>
        <w:t>Gradients</w:t>
      </w:r>
      <w:proofErr w:type="spellEnd"/>
      <w:r>
        <w:t>), алгоритм извлекает градиенты и их ориентации из изображения.</w:t>
      </w:r>
    </w:p>
    <w:p w14:paraId="5C3C54AF" w14:textId="64682E3E" w:rsidR="00A426ED" w:rsidRDefault="00A426ED" w:rsidP="005C5126">
      <w:pPr>
        <w:pStyle w:val="a4"/>
        <w:numPr>
          <w:ilvl w:val="0"/>
          <w:numId w:val="4"/>
        </w:numPr>
        <w:pPrChange w:id="362" w:author="Dron" w:date="2024-09-26T19:04:00Z">
          <w:pPr>
            <w:pStyle w:val="a4"/>
            <w:numPr>
              <w:numId w:val="4"/>
            </w:numPr>
            <w:ind w:left="1134" w:hanging="360"/>
          </w:pPr>
        </w:pPrChange>
      </w:pPr>
      <w:r>
        <w:t>SIFT (</w:t>
      </w:r>
      <w:proofErr w:type="spellStart"/>
      <w:r>
        <w:t>Scale-Invariant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>)</w:t>
      </w:r>
      <w:proofErr w:type="gramStart"/>
      <w:r>
        <w:t>: Извлекает</w:t>
      </w:r>
      <w:proofErr w:type="gramEnd"/>
      <w:r>
        <w:t xml:space="preserve"> ключевые точки и их дескрипторы, инвариантные к масштабу и вращению.</w:t>
      </w:r>
    </w:p>
    <w:p w14:paraId="2E41546E" w14:textId="4E1FE79A" w:rsidR="00A426ED" w:rsidRDefault="00A426ED" w:rsidP="005C5126">
      <w:pPr>
        <w:pStyle w:val="a4"/>
        <w:numPr>
          <w:ilvl w:val="0"/>
          <w:numId w:val="4"/>
        </w:numPr>
        <w:rPr>
          <w:lang w:val="en-US"/>
        </w:rPr>
        <w:pPrChange w:id="363" w:author="Dron" w:date="2024-09-26T19:04:00Z">
          <w:pPr>
            <w:pStyle w:val="a4"/>
            <w:numPr>
              <w:numId w:val="4"/>
            </w:numPr>
            <w:ind w:left="1134" w:hanging="360"/>
          </w:pPr>
        </w:pPrChange>
      </w:pPr>
      <w:r w:rsidRPr="00FD03C0">
        <w:rPr>
          <w:lang w:val="en-US"/>
        </w:rPr>
        <w:t xml:space="preserve">SURF (Speeded Up Robust Features): </w:t>
      </w:r>
      <w:r>
        <w:t>Быстрый</w:t>
      </w:r>
      <w:r w:rsidRPr="00FD03C0">
        <w:rPr>
          <w:lang w:val="en-US"/>
        </w:rPr>
        <w:t xml:space="preserve"> </w:t>
      </w:r>
      <w:r>
        <w:t>алгоритм</w:t>
      </w:r>
      <w:r w:rsidRPr="00FD03C0">
        <w:rPr>
          <w:lang w:val="en-US"/>
        </w:rPr>
        <w:t xml:space="preserve">, </w:t>
      </w:r>
      <w:r>
        <w:t>похожий</w:t>
      </w:r>
      <w:r w:rsidRPr="00FD03C0">
        <w:rPr>
          <w:lang w:val="en-US"/>
        </w:rPr>
        <w:t xml:space="preserve"> </w:t>
      </w:r>
      <w:r>
        <w:t>на</w:t>
      </w:r>
      <w:r w:rsidRPr="00FD03C0">
        <w:rPr>
          <w:lang w:val="en-US"/>
        </w:rPr>
        <w:t xml:space="preserve"> SIFT.</w:t>
      </w:r>
    </w:p>
    <w:p w14:paraId="3904DBC8" w14:textId="47CCCDC7" w:rsidR="00FD03C0" w:rsidRPr="00FD03C0" w:rsidRDefault="00FD03C0" w:rsidP="005C5126">
      <w:pPr>
        <w:pPrChange w:id="364" w:author="Dron" w:date="2024-09-26T19:04:00Z">
          <w:pPr/>
        </w:pPrChange>
      </w:pPr>
      <w:r>
        <w:t xml:space="preserve">Для сравнения качества работы, будет использоваться алгоритм </w:t>
      </w:r>
      <w:r>
        <w:rPr>
          <w:lang w:val="en-US"/>
        </w:rPr>
        <w:t>SIFT</w:t>
      </w:r>
      <w:r w:rsidRPr="00FD03C0">
        <w:t>.</w:t>
      </w:r>
    </w:p>
    <w:p w14:paraId="06B2E408" w14:textId="3AC0D6E2" w:rsidR="00C0740B" w:rsidRPr="00B37EDE" w:rsidRDefault="00B37EDE" w:rsidP="005C5126">
      <w:pPr>
        <w:pPrChange w:id="365" w:author="Dron" w:date="2024-09-26T19:04:00Z">
          <w:pPr/>
        </w:pPrChange>
      </w:pPr>
      <w:r>
        <w:t xml:space="preserve">Ноутбук с реализацией выбранных подходов находится в проекте </w:t>
      </w:r>
      <w:r w:rsidR="006336E2">
        <w:fldChar w:fldCharType="begin"/>
      </w:r>
      <w:r w:rsidR="006336E2">
        <w:instrText xml:space="preserve"> HYPERLINK "https://github.com/DronBit/Search-for-similar-pictures/blob/master/final_work.ipynb" </w:instrText>
      </w:r>
      <w:r w:rsidR="006336E2">
        <w:fldChar w:fldCharType="separate"/>
      </w:r>
      <w:proofErr w:type="spellStart"/>
      <w:r w:rsidRPr="00B37EDE">
        <w:rPr>
          <w:rStyle w:val="aa"/>
          <w:lang w:val="en-US"/>
        </w:rPr>
        <w:t>Github</w:t>
      </w:r>
      <w:proofErr w:type="spellEnd"/>
      <w:r w:rsidR="006336E2">
        <w:rPr>
          <w:rStyle w:val="aa"/>
          <w:lang w:val="en-US"/>
        </w:rPr>
        <w:fldChar w:fldCharType="end"/>
      </w:r>
      <w:r w:rsidRPr="00B37EDE">
        <w:t>.</w:t>
      </w:r>
    </w:p>
    <w:p w14:paraId="7DE3AF36" w14:textId="77777777" w:rsidR="00FB74B3" w:rsidRPr="000F4A15" w:rsidRDefault="00FB74B3" w:rsidP="005C5126">
      <w:pPr>
        <w:rPr>
          <w:sz w:val="32"/>
        </w:rPr>
        <w:pPrChange w:id="366" w:author="Dron" w:date="2024-09-26T19:04:00Z">
          <w:pPr>
            <w:spacing w:line="259" w:lineRule="auto"/>
            <w:ind w:firstLine="0"/>
            <w:jc w:val="left"/>
          </w:pPr>
        </w:pPrChange>
      </w:pPr>
      <w:r>
        <w:br w:type="page"/>
      </w:r>
    </w:p>
    <w:p w14:paraId="2383CEA6" w14:textId="6BB41F9F" w:rsidR="0018723E" w:rsidRDefault="0018723E" w:rsidP="00DA6A01">
      <w:pPr>
        <w:pStyle w:val="1"/>
        <w:pPrChange w:id="367" w:author="Dron" w:date="2024-09-26T19:14:00Z">
          <w:pPr>
            <w:pStyle w:val="a3"/>
          </w:pPr>
        </w:pPrChange>
      </w:pPr>
      <w:bookmarkStart w:id="368" w:name="_Toc178270513"/>
      <w:r>
        <w:lastRenderedPageBreak/>
        <w:t>АНАЛИЗ ПРОБЛЕМЫ И СБОР ДАННЫХ</w:t>
      </w:r>
      <w:bookmarkEnd w:id="368"/>
    </w:p>
    <w:p w14:paraId="4BF60B4A" w14:textId="37465486" w:rsidR="0018723E" w:rsidDel="002A4974" w:rsidRDefault="0018723E" w:rsidP="005C5126">
      <w:pPr>
        <w:rPr>
          <w:del w:id="369" w:author="Dron" w:date="2024-09-26T19:01:00Z"/>
        </w:rPr>
        <w:pPrChange w:id="370" w:author="Dron" w:date="2024-09-26T19:04:00Z">
          <w:pPr/>
        </w:pPrChange>
      </w:pPr>
    </w:p>
    <w:p w14:paraId="202559A5" w14:textId="77777777" w:rsidR="002A4974" w:rsidRDefault="002A4974" w:rsidP="005C5126">
      <w:pPr>
        <w:rPr>
          <w:ins w:id="371" w:author="Dron" w:date="2024-09-26T19:01:00Z"/>
        </w:rPr>
        <w:pPrChange w:id="372" w:author="Dron" w:date="2024-09-26T19:04:00Z">
          <w:pPr>
            <w:pStyle w:val="a3"/>
          </w:pPr>
        </w:pPrChange>
      </w:pPr>
    </w:p>
    <w:p w14:paraId="7E586E6E" w14:textId="58CDA45F" w:rsidR="0018723E" w:rsidRDefault="0018723E" w:rsidP="005C5126">
      <w:pPr>
        <w:pPrChange w:id="373" w:author="Dron" w:date="2024-09-26T19:04:00Z">
          <w:pPr>
            <w:pStyle w:val="a3"/>
          </w:pPr>
        </w:pPrChange>
      </w:pPr>
    </w:p>
    <w:p w14:paraId="71096847" w14:textId="1B313DFB" w:rsidR="00C0740B" w:rsidRDefault="0018723E" w:rsidP="005C5126">
      <w:pPr>
        <w:pPrChange w:id="374" w:author="Dron" w:date="2024-09-26T19:04:00Z">
          <w:pPr/>
        </w:pPrChange>
      </w:pPr>
      <w:r>
        <w:t>Поиск схожих изображений — это сложная и многогранная задача, требующая учета множества факторов. Одной из главных трудностей является определение схожести изображений, так как это понятие может варьироваться в зависимости от контекста и области применения. Например, для человека схожесть между изображениями может основываться на общей цветовой гамме, форме объектов или их содержании. В то же время, автоматические алгоритмы работают на основе математических признаков и расстояний, которые могут не всегда совпадать с человеческим восприятием.</w:t>
      </w:r>
      <w:r w:rsidR="001626B1">
        <w:t xml:space="preserve"> </w:t>
      </w:r>
    </w:p>
    <w:p w14:paraId="49C053A0" w14:textId="6BAB73BA" w:rsidR="000F25A5" w:rsidRDefault="001626B1" w:rsidP="005C5126">
      <w:pPr>
        <w:pPrChange w:id="375" w:author="Dron" w:date="2024-09-26T19:04:00Z">
          <w:pPr/>
        </w:pPrChange>
      </w:pPr>
      <w:r>
        <w:t>Для решения данный задачи были предоставлены 3 датасета изображений цветов: «</w:t>
      </w:r>
      <w:proofErr w:type="spellStart"/>
      <w:r w:rsidRPr="001626B1">
        <w:t>Flowers</w:t>
      </w:r>
      <w:proofErr w:type="spellEnd"/>
      <w:r w:rsidRPr="001626B1">
        <w:t xml:space="preserve"> </w:t>
      </w:r>
      <w:proofErr w:type="spellStart"/>
      <w:r w:rsidRPr="001626B1">
        <w:t>Recognition</w:t>
      </w:r>
      <w:proofErr w:type="spellEnd"/>
      <w:r>
        <w:t>»</w:t>
      </w:r>
      <w:r w:rsidRPr="001626B1">
        <w:t xml:space="preserve">, </w:t>
      </w:r>
      <w:r>
        <w:t>«</w:t>
      </w:r>
      <w:proofErr w:type="spellStart"/>
      <w:r w:rsidRPr="001626B1">
        <w:t>Petals</w:t>
      </w:r>
      <w:proofErr w:type="spellEnd"/>
      <w:r w:rsidRPr="001626B1">
        <w:t xml:space="preserve"> </w:t>
      </w:r>
      <w:proofErr w:type="spellStart"/>
      <w:r w:rsidRPr="001626B1">
        <w:t>to</w:t>
      </w:r>
      <w:proofErr w:type="spellEnd"/>
      <w:r w:rsidRPr="001626B1">
        <w:t xml:space="preserve"> </w:t>
      </w:r>
      <w:proofErr w:type="spellStart"/>
      <w:r w:rsidRPr="001626B1">
        <w:t>the</w:t>
      </w:r>
      <w:proofErr w:type="spellEnd"/>
      <w:r w:rsidRPr="001626B1">
        <w:t xml:space="preserve"> Metal</w:t>
      </w:r>
      <w:r>
        <w:t>», «</w:t>
      </w:r>
      <w:r w:rsidR="000F4A15">
        <w:rPr>
          <w:lang w:val="en-US"/>
        </w:rPr>
        <w:t>Oxford</w:t>
      </w:r>
      <w:r w:rsidR="000F4A15" w:rsidRPr="000F4A15">
        <w:t xml:space="preserve"> </w:t>
      </w:r>
      <w:r w:rsidR="000F4A15">
        <w:rPr>
          <w:lang w:val="en-US"/>
        </w:rPr>
        <w:t>flowers</w:t>
      </w:r>
      <w:r w:rsidR="000F4A15" w:rsidRPr="000F4A15">
        <w:t xml:space="preserve"> 102</w:t>
      </w:r>
      <w:r>
        <w:t xml:space="preserve">». Для повышения обобщающей способности моделей, было принято решение объединить </w:t>
      </w:r>
      <w:proofErr w:type="spellStart"/>
      <w:r>
        <w:t>датасеты</w:t>
      </w:r>
      <w:proofErr w:type="spellEnd"/>
      <w:r w:rsidR="009123D6" w:rsidRPr="009123D6">
        <w:t xml:space="preserve">. </w:t>
      </w:r>
      <w:r w:rsidR="009123D6">
        <w:t>В результате был получен общий датасет, содержащий все предоставленные классы в 3-х изначальных наборах данных</w:t>
      </w:r>
      <w:r>
        <w:t>.</w:t>
      </w:r>
      <w:r w:rsidR="000F25A5">
        <w:t xml:space="preserve"> Было произведено разбиение полученной выборки, на тренировочное и </w:t>
      </w:r>
      <w:proofErr w:type="spellStart"/>
      <w:r w:rsidR="000F25A5">
        <w:t>валидационное</w:t>
      </w:r>
      <w:proofErr w:type="spellEnd"/>
      <w:r w:rsidR="000F25A5">
        <w:t xml:space="preserve"> подмножество</w:t>
      </w:r>
      <w:r w:rsidR="00A95F52">
        <w:t xml:space="preserve">, дополнительно все изображения были приведены к одному размеру, а датасет разделен на </w:t>
      </w:r>
      <w:proofErr w:type="spellStart"/>
      <w:r w:rsidR="00A95F52">
        <w:t>батчи</w:t>
      </w:r>
      <w:proofErr w:type="spellEnd"/>
      <w:r w:rsidR="00A95F52">
        <w:t>.</w:t>
      </w:r>
    </w:p>
    <w:p w14:paraId="58EDBFC0" w14:textId="33E21C4A" w:rsidR="000F25A5" w:rsidRDefault="000F25A5" w:rsidP="005C5126">
      <w:pPr>
        <w:pPrChange w:id="376" w:author="Dron" w:date="2024-09-26T19:04:00Z">
          <w:pPr/>
        </w:pPrChange>
      </w:pPr>
    </w:p>
    <w:p w14:paraId="12B2428A" w14:textId="77777777" w:rsidR="00455AB4" w:rsidRDefault="00455AB4" w:rsidP="005C5126">
      <w:pPr>
        <w:rPr>
          <w:sz w:val="32"/>
        </w:rPr>
        <w:pPrChange w:id="377" w:author="Dron" w:date="2024-09-26T19:04:00Z">
          <w:pPr>
            <w:spacing w:line="259" w:lineRule="auto"/>
            <w:ind w:firstLine="0"/>
            <w:jc w:val="left"/>
          </w:pPr>
        </w:pPrChange>
      </w:pPr>
      <w:r>
        <w:br w:type="page"/>
      </w:r>
    </w:p>
    <w:p w14:paraId="0464202C" w14:textId="23C4A8E9" w:rsidR="000F25A5" w:rsidRDefault="000D1066" w:rsidP="00DA6A01">
      <w:pPr>
        <w:pStyle w:val="1"/>
        <w:pPrChange w:id="378" w:author="Dron" w:date="2024-09-26T19:14:00Z">
          <w:pPr>
            <w:pStyle w:val="a3"/>
          </w:pPr>
        </w:pPrChange>
      </w:pPr>
      <w:bookmarkStart w:id="379" w:name="_Toc178270514"/>
      <w:r>
        <w:lastRenderedPageBreak/>
        <w:t>РЕШЕНИЕ ЗАДАЧИ</w:t>
      </w:r>
      <w:bookmarkEnd w:id="379"/>
    </w:p>
    <w:p w14:paraId="0D75051F" w14:textId="42855AD9" w:rsidR="000F25A5" w:rsidDel="002A4974" w:rsidRDefault="000F25A5" w:rsidP="005C5126">
      <w:pPr>
        <w:rPr>
          <w:del w:id="380" w:author="Dron" w:date="2024-09-26T19:01:00Z"/>
        </w:rPr>
        <w:pPrChange w:id="381" w:author="Dron" w:date="2024-09-26T19:04:00Z">
          <w:pPr/>
        </w:pPrChange>
      </w:pPr>
    </w:p>
    <w:p w14:paraId="10FAFD31" w14:textId="77777777" w:rsidR="002A4974" w:rsidRDefault="002A4974" w:rsidP="005C5126">
      <w:pPr>
        <w:rPr>
          <w:ins w:id="382" w:author="Dron" w:date="2024-09-26T19:01:00Z"/>
        </w:rPr>
        <w:pPrChange w:id="383" w:author="Dron" w:date="2024-09-26T19:04:00Z">
          <w:pPr>
            <w:pStyle w:val="a3"/>
          </w:pPr>
        </w:pPrChange>
      </w:pPr>
    </w:p>
    <w:p w14:paraId="346E4574" w14:textId="056B43FE" w:rsidR="000F25A5" w:rsidRDefault="000F25A5" w:rsidP="00852F72">
      <w:pPr>
        <w:pPrChange w:id="384" w:author="Dron" w:date="2024-09-26T19:10:00Z">
          <w:pPr>
            <w:pStyle w:val="a3"/>
          </w:pPr>
        </w:pPrChange>
      </w:pPr>
    </w:p>
    <w:p w14:paraId="00E3C7DE" w14:textId="347CDF64" w:rsidR="00730F32" w:rsidRPr="00730F32" w:rsidRDefault="00730F32" w:rsidP="005C5126">
      <w:pPr>
        <w:pPrChange w:id="385" w:author="Dron" w:date="2024-09-26T19:04:00Z">
          <w:pPr/>
        </w:pPrChange>
      </w:pPr>
      <w:r>
        <w:t xml:space="preserve">Для решение данной задачи была самостоятельная разработана </w:t>
      </w:r>
      <w:proofErr w:type="spellStart"/>
      <w:r>
        <w:t>сверточная</w:t>
      </w:r>
      <w:proofErr w:type="spellEnd"/>
      <w:r>
        <w:t xml:space="preserve"> нейронная сеть на подобии архитектуры </w:t>
      </w:r>
      <w:r>
        <w:rPr>
          <w:lang w:val="en-US"/>
        </w:rPr>
        <w:t>VGG</w:t>
      </w:r>
      <w:r w:rsidRPr="00730F32">
        <w:t>16 (</w:t>
      </w:r>
      <w:r>
        <w:t>пример такой архитектуры приведен на рисунке 1</w:t>
      </w:r>
      <w:r w:rsidRPr="00730F32">
        <w:t>)</w:t>
      </w:r>
      <w:r>
        <w:t xml:space="preserve">, архитектура была дополнительно модифицирована слоями </w:t>
      </w:r>
      <w:r>
        <w:rPr>
          <w:lang w:val="en-US"/>
        </w:rPr>
        <w:t>dropout</w:t>
      </w:r>
      <w:r w:rsidRPr="00730F32">
        <w:t>.</w:t>
      </w:r>
    </w:p>
    <w:p w14:paraId="7E7D08BE" w14:textId="77777777" w:rsidR="00455AB4" w:rsidRPr="005C5126" w:rsidRDefault="00455AB4" w:rsidP="00852F72">
      <w:pPr>
        <w:pStyle w:val="a3"/>
        <w:rPr>
          <w:rPrChange w:id="386" w:author="Dron" w:date="2024-09-26T19:02:00Z">
            <w:rPr/>
          </w:rPrChange>
        </w:rPr>
        <w:pPrChange w:id="387" w:author="Dron" w:date="2024-09-26T19:10:00Z">
          <w:pPr/>
        </w:pPrChange>
      </w:pPr>
    </w:p>
    <w:p w14:paraId="752E753E" w14:textId="3313D05B" w:rsidR="00455AB4" w:rsidRPr="005C5126" w:rsidRDefault="00455AB4" w:rsidP="00852F72">
      <w:pPr>
        <w:pStyle w:val="a3"/>
        <w:rPr>
          <w:rPrChange w:id="388" w:author="Dron" w:date="2024-09-26T19:02:00Z">
            <w:rPr/>
          </w:rPrChange>
        </w:rPr>
        <w:pPrChange w:id="389" w:author="Dron" w:date="2024-09-26T19:10:00Z">
          <w:pPr>
            <w:pStyle w:val="a3"/>
          </w:pPr>
        </w:pPrChange>
      </w:pPr>
      <w:bookmarkStart w:id="390" w:name="_Toc178269291"/>
      <w:r w:rsidRPr="005C5126">
        <w:rPr>
          <w:rPrChange w:id="391" w:author="Dron" w:date="2024-09-26T19:02:00Z">
            <w:rPr>
              <w:noProof/>
            </w:rPr>
          </w:rPrChange>
        </w:rPr>
        <w:drawing>
          <wp:inline distT="0" distB="0" distL="0" distR="0" wp14:anchorId="48509F48" wp14:editId="7A1A197C">
            <wp:extent cx="5940425" cy="1600835"/>
            <wp:effectExtent l="0" t="0" r="3175" b="0"/>
            <wp:docPr id="3" name="Рисунок 3" descr="Практическое трансферное обучение с использованием Keras и модели VG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рактическое трансферное обучение с использованием Keras и модели VGG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90"/>
    </w:p>
    <w:p w14:paraId="1A2D12E5" w14:textId="731D0E74" w:rsidR="00455AB4" w:rsidRPr="005C5126" w:rsidRDefault="00455AB4" w:rsidP="00852F72">
      <w:pPr>
        <w:pStyle w:val="a3"/>
        <w:rPr>
          <w:rPrChange w:id="392" w:author="Dron" w:date="2024-09-26T19:02:00Z">
            <w:rPr/>
          </w:rPrChange>
        </w:rPr>
        <w:pPrChange w:id="393" w:author="Dron" w:date="2024-09-26T19:10:00Z">
          <w:pPr>
            <w:pStyle w:val="a3"/>
          </w:pPr>
        </w:pPrChange>
      </w:pPr>
      <w:bookmarkStart w:id="394" w:name="_Toc178269292"/>
      <w:r w:rsidRPr="005C5126">
        <w:rPr>
          <w:rPrChange w:id="395" w:author="Dron" w:date="2024-09-26T19:02:00Z">
            <w:rPr/>
          </w:rPrChange>
        </w:rPr>
        <w:t>Рисунок 1 – Используемая архитектура нейронной сети</w:t>
      </w:r>
      <w:bookmarkEnd w:id="394"/>
    </w:p>
    <w:p w14:paraId="3CC0672F" w14:textId="1DC56AAB" w:rsidR="00455AB4" w:rsidRDefault="00455AB4" w:rsidP="00852F72">
      <w:pPr>
        <w:pStyle w:val="a3"/>
        <w:pPrChange w:id="396" w:author="Dron" w:date="2024-09-26T19:10:00Z">
          <w:pPr/>
        </w:pPrChange>
      </w:pPr>
    </w:p>
    <w:p w14:paraId="3999EF86" w14:textId="79D2D1D1" w:rsidR="00455AB4" w:rsidRDefault="00455AB4" w:rsidP="005C5126">
      <w:pPr>
        <w:pPrChange w:id="397" w:author="Dron" w:date="2024-09-26T19:04:00Z">
          <w:pPr/>
        </w:pPrChange>
      </w:pPr>
      <w:r>
        <w:t xml:space="preserve">В результате была получена </w:t>
      </w:r>
      <w:r w:rsidR="00563F4F">
        <w:t>модель,</w:t>
      </w:r>
      <w:r>
        <w:t xml:space="preserve"> содержащая </w:t>
      </w:r>
      <w:r w:rsidRPr="00455AB4">
        <w:t>8856852</w:t>
      </w:r>
      <w:r>
        <w:t xml:space="preserve"> параметров, в том числе</w:t>
      </w:r>
      <w:r w:rsidR="00563F4F">
        <w:t xml:space="preserve">: </w:t>
      </w:r>
      <w:r w:rsidR="00563F4F" w:rsidRPr="00563F4F">
        <w:t>8854030</w:t>
      </w:r>
      <w:r w:rsidR="00563F4F">
        <w:t xml:space="preserve"> – обучаемых параметров и </w:t>
      </w:r>
      <w:r w:rsidR="00563F4F" w:rsidRPr="00563F4F">
        <w:t>2822</w:t>
      </w:r>
      <w:r w:rsidR="00563F4F">
        <w:t xml:space="preserve"> необучаемых параметров, обычно сети типа </w:t>
      </w:r>
      <w:r w:rsidR="00563F4F">
        <w:rPr>
          <w:lang w:val="en-US"/>
        </w:rPr>
        <w:t>VGG</w:t>
      </w:r>
      <w:r w:rsidR="00563F4F">
        <w:t xml:space="preserve"> имеют большее значение признаков, однако понимая прикладную область задачи, было принято решение уменьшить число нейронов в </w:t>
      </w:r>
      <w:proofErr w:type="spellStart"/>
      <w:r w:rsidR="00563F4F">
        <w:t>полносвязных</w:t>
      </w:r>
      <w:proofErr w:type="spellEnd"/>
      <w:r w:rsidR="00563F4F">
        <w:t xml:space="preserve"> слоях, и сконцентрировать параметры непосредственно в </w:t>
      </w:r>
      <w:proofErr w:type="spellStart"/>
      <w:r w:rsidR="00563F4F">
        <w:t>сверточных</w:t>
      </w:r>
      <w:proofErr w:type="spellEnd"/>
      <w:r w:rsidR="00563F4F">
        <w:t xml:space="preserve"> слоях.</w:t>
      </w:r>
    </w:p>
    <w:p w14:paraId="27C83D8E" w14:textId="5AB10F61" w:rsidR="00563F4F" w:rsidRDefault="00563F4F" w:rsidP="005C5126">
      <w:pPr>
        <w:pPrChange w:id="398" w:author="Dron" w:date="2024-09-26T19:04:00Z">
          <w:pPr/>
        </w:pPrChange>
      </w:pPr>
      <w:r>
        <w:t xml:space="preserve">В качестве оптимизатора использовался метода </w:t>
      </w:r>
      <w:r>
        <w:rPr>
          <w:lang w:val="en-US"/>
        </w:rPr>
        <w:t>Adam</w:t>
      </w:r>
      <w:r w:rsidRPr="00563F4F">
        <w:t xml:space="preserve"> (</w:t>
      </w:r>
      <w:r>
        <w:rPr>
          <w:lang w:val="en-US"/>
        </w:rPr>
        <w:t>Adaptive</w:t>
      </w:r>
      <w:r w:rsidRPr="00563F4F">
        <w:t xml:space="preserve"> </w:t>
      </w:r>
      <w:r>
        <w:rPr>
          <w:lang w:val="en-US"/>
        </w:rPr>
        <w:t>Momentum</w:t>
      </w:r>
      <w:r w:rsidRPr="00563F4F">
        <w:t xml:space="preserve"> </w:t>
      </w:r>
      <w:r>
        <w:rPr>
          <w:lang w:val="en-US"/>
        </w:rPr>
        <w:t>Estimation</w:t>
      </w:r>
      <w:r w:rsidRPr="00563F4F">
        <w:t>),</w:t>
      </w:r>
      <w:r>
        <w:t xml:space="preserve"> данный метод является одним из наиболее распространенных и эффективных алгоритмов для оптимизации нейронных сетей. Он сочетает преимущества оптимизаторов </w:t>
      </w:r>
      <w:proofErr w:type="spellStart"/>
      <w:r>
        <w:t>AdaGrad</w:t>
      </w:r>
      <w:proofErr w:type="spellEnd"/>
      <w:r>
        <w:t xml:space="preserve"> и </w:t>
      </w:r>
      <w:proofErr w:type="spellStart"/>
      <w:r>
        <w:t>RMSProp</w:t>
      </w:r>
      <w:proofErr w:type="spellEnd"/>
      <w:r>
        <w:t xml:space="preserve">, обеспечивая быструю и устойчивую сходимость. </w:t>
      </w:r>
      <w:r w:rsidRPr="00563F4F">
        <w:t xml:space="preserve">Используется функция потерь </w:t>
      </w:r>
      <w:proofErr w:type="spellStart"/>
      <w:r w:rsidRPr="00563F4F">
        <w:t>SparseCategoricalCrossentropy</w:t>
      </w:r>
      <w:proofErr w:type="spellEnd"/>
      <w:r w:rsidRPr="00563F4F">
        <w:t xml:space="preserve"> для задач </w:t>
      </w:r>
      <w:proofErr w:type="spellStart"/>
      <w:r w:rsidRPr="00563F4F">
        <w:t>многоклассовой</w:t>
      </w:r>
      <w:proofErr w:type="spellEnd"/>
      <w:r w:rsidRPr="00563F4F">
        <w:t xml:space="preserve"> классификации. Эта функция предназначена для работы с целевыми метками в виде целых чисел, где каждое значение соответствует одному из классов.</w:t>
      </w:r>
      <w:r>
        <w:t xml:space="preserve"> </w:t>
      </w:r>
      <w:r w:rsidRPr="00563F4F">
        <w:t xml:space="preserve">В качестве метрики оценки качества модели выбрана accuracy (точность), которая измеряет долю правильных предсказаний модели. Эта метрика </w:t>
      </w:r>
      <w:r w:rsidRPr="00563F4F">
        <w:lastRenderedPageBreak/>
        <w:t>подходит для задач классификации и позволяет отслеживать, насколько хорошо модель распознает целевые метки.</w:t>
      </w:r>
    </w:p>
    <w:p w14:paraId="55A7D181" w14:textId="71D3FC49" w:rsidR="00563F4F" w:rsidRDefault="00A95F52" w:rsidP="005C5126">
      <w:pPr>
        <w:rPr>
          <w:ins w:id="399" w:author="Dron" w:date="2024-09-26T19:10:00Z"/>
        </w:rPr>
      </w:pPr>
      <w:r>
        <w:t xml:space="preserve">Было произведено обучение модели в течении 20 эпох, за это время </w:t>
      </w:r>
      <w:r>
        <w:rPr>
          <w:lang w:val="en-US"/>
        </w:rPr>
        <w:t>accuracy</w:t>
      </w:r>
      <w:r w:rsidRPr="00A95F52">
        <w:t xml:space="preserve"> </w:t>
      </w:r>
      <w:r>
        <w:t xml:space="preserve">на обучающей выборке достигло значения </w:t>
      </w:r>
      <w:r w:rsidRPr="00A95F52">
        <w:t>0.9</w:t>
      </w:r>
      <w:r w:rsidR="00A867A9">
        <w:t>1</w:t>
      </w:r>
      <w:r w:rsidRPr="00A95F52">
        <w:t>15</w:t>
      </w:r>
      <w:r>
        <w:t xml:space="preserve">, а на </w:t>
      </w:r>
      <w:proofErr w:type="spellStart"/>
      <w:r>
        <w:t>валидационной</w:t>
      </w:r>
      <w:proofErr w:type="spellEnd"/>
      <w:r>
        <w:t xml:space="preserve"> выборке 0.6383, на рисунке 2 представлен график обучения и отслеживания метрики </w:t>
      </w:r>
      <w:r>
        <w:rPr>
          <w:lang w:val="en-US"/>
        </w:rPr>
        <w:t>accuracy</w:t>
      </w:r>
      <w:r>
        <w:t>, на рисунке 3 изображен процесс изменения функции потерь.</w:t>
      </w:r>
    </w:p>
    <w:p w14:paraId="6C827EBE" w14:textId="77777777" w:rsidR="00852F72" w:rsidRDefault="00852F72" w:rsidP="00852F72">
      <w:pPr>
        <w:pStyle w:val="a3"/>
        <w:pPrChange w:id="400" w:author="Dron" w:date="2024-09-26T19:10:00Z">
          <w:pPr/>
        </w:pPrChange>
      </w:pPr>
    </w:p>
    <w:p w14:paraId="24C98088" w14:textId="0CC6D17F" w:rsidR="00A95F52" w:rsidRPr="005C5126" w:rsidRDefault="00A95F52" w:rsidP="00852F72">
      <w:pPr>
        <w:pStyle w:val="a3"/>
        <w:rPr>
          <w:rPrChange w:id="401" w:author="Dron" w:date="2024-09-26T19:02:00Z">
            <w:rPr/>
          </w:rPrChange>
        </w:rPr>
        <w:pPrChange w:id="402" w:author="Dron" w:date="2024-09-26T19:10:00Z">
          <w:pPr/>
        </w:pPrChange>
      </w:pPr>
      <w:bookmarkStart w:id="403" w:name="_Toc178269293"/>
      <w:r w:rsidRPr="005C5126">
        <w:rPr>
          <w:rPrChange w:id="404" w:author="Dron" w:date="2024-09-26T19:02:00Z">
            <w:rPr>
              <w:noProof/>
            </w:rPr>
          </w:rPrChange>
        </w:rPr>
        <w:drawing>
          <wp:inline distT="0" distB="0" distL="0" distR="0" wp14:anchorId="6E1D8FBC" wp14:editId="412D9556">
            <wp:extent cx="4641198" cy="387022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1497" cy="388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3"/>
    </w:p>
    <w:p w14:paraId="425FB307" w14:textId="52EBA3EB" w:rsidR="00A95F52" w:rsidRPr="005C5126" w:rsidRDefault="00A95F52" w:rsidP="00852F72">
      <w:pPr>
        <w:pStyle w:val="a3"/>
        <w:rPr>
          <w:rPrChange w:id="405" w:author="Dron" w:date="2024-09-26T19:02:00Z">
            <w:rPr/>
          </w:rPrChange>
        </w:rPr>
        <w:pPrChange w:id="406" w:author="Dron" w:date="2024-09-26T19:10:00Z">
          <w:pPr>
            <w:pStyle w:val="a3"/>
          </w:pPr>
        </w:pPrChange>
      </w:pPr>
      <w:bookmarkStart w:id="407" w:name="_Toc178269294"/>
      <w:r w:rsidRPr="005C5126">
        <w:rPr>
          <w:rPrChange w:id="408" w:author="Dron" w:date="2024-09-26T19:02:00Z">
            <w:rPr/>
          </w:rPrChange>
        </w:rPr>
        <w:t>Р</w:t>
      </w:r>
      <w:r w:rsidRPr="005C5126">
        <w:rPr>
          <w:rPrChange w:id="409" w:author="Dron" w:date="2024-09-26T19:02:00Z">
            <w:rPr/>
          </w:rPrChange>
        </w:rPr>
        <w:t>и</w:t>
      </w:r>
      <w:r w:rsidRPr="005C5126">
        <w:rPr>
          <w:rPrChange w:id="410" w:author="Dron" w:date="2024-09-26T19:02:00Z">
            <w:rPr/>
          </w:rPrChange>
        </w:rPr>
        <w:t>с</w:t>
      </w:r>
      <w:r w:rsidRPr="005C5126">
        <w:rPr>
          <w:rPrChange w:id="411" w:author="Dron" w:date="2024-09-26T19:02:00Z">
            <w:rPr/>
          </w:rPrChange>
        </w:rPr>
        <w:t>у</w:t>
      </w:r>
      <w:r w:rsidRPr="005C5126">
        <w:rPr>
          <w:rPrChange w:id="412" w:author="Dron" w:date="2024-09-26T19:02:00Z">
            <w:rPr/>
          </w:rPrChange>
        </w:rPr>
        <w:t>н</w:t>
      </w:r>
      <w:r w:rsidRPr="005C5126">
        <w:rPr>
          <w:rPrChange w:id="413" w:author="Dron" w:date="2024-09-26T19:02:00Z">
            <w:rPr/>
          </w:rPrChange>
        </w:rPr>
        <w:t>о</w:t>
      </w:r>
      <w:r w:rsidRPr="005C5126">
        <w:rPr>
          <w:rPrChange w:id="414" w:author="Dron" w:date="2024-09-26T19:02:00Z">
            <w:rPr/>
          </w:rPrChange>
        </w:rPr>
        <w:t>к</w:t>
      </w:r>
      <w:r w:rsidRPr="005C5126">
        <w:rPr>
          <w:rPrChange w:id="415" w:author="Dron" w:date="2024-09-26T19:02:00Z">
            <w:rPr/>
          </w:rPrChange>
        </w:rPr>
        <w:t xml:space="preserve"> </w:t>
      </w:r>
      <w:r w:rsidRPr="005C5126">
        <w:rPr>
          <w:rPrChange w:id="416" w:author="Dron" w:date="2024-09-26T19:02:00Z">
            <w:rPr/>
          </w:rPrChange>
        </w:rPr>
        <w:t>2</w:t>
      </w:r>
      <w:r w:rsidRPr="005C5126">
        <w:rPr>
          <w:rPrChange w:id="417" w:author="Dron" w:date="2024-09-26T19:02:00Z">
            <w:rPr/>
          </w:rPrChange>
        </w:rPr>
        <w:t xml:space="preserve"> </w:t>
      </w:r>
      <w:r w:rsidRPr="005C5126">
        <w:rPr>
          <w:rPrChange w:id="418" w:author="Dron" w:date="2024-09-26T19:02:00Z">
            <w:rPr/>
          </w:rPrChange>
        </w:rPr>
        <w:t>–</w:t>
      </w:r>
      <w:r w:rsidRPr="005C5126">
        <w:rPr>
          <w:rPrChange w:id="419" w:author="Dron" w:date="2024-09-26T19:02:00Z">
            <w:rPr/>
          </w:rPrChange>
        </w:rPr>
        <w:t xml:space="preserve"> </w:t>
      </w:r>
      <w:r w:rsidRPr="005C5126">
        <w:rPr>
          <w:rPrChange w:id="420" w:author="Dron" w:date="2024-09-26T19:02:00Z">
            <w:rPr/>
          </w:rPrChange>
        </w:rPr>
        <w:t>З</w:t>
      </w:r>
      <w:r w:rsidRPr="005C5126">
        <w:rPr>
          <w:rPrChange w:id="421" w:author="Dron" w:date="2024-09-26T19:02:00Z">
            <w:rPr/>
          </w:rPrChange>
        </w:rPr>
        <w:t>а</w:t>
      </w:r>
      <w:r w:rsidRPr="005C5126">
        <w:rPr>
          <w:rPrChange w:id="422" w:author="Dron" w:date="2024-09-26T19:02:00Z">
            <w:rPr/>
          </w:rPrChange>
        </w:rPr>
        <w:t>в</w:t>
      </w:r>
      <w:r w:rsidRPr="005C5126">
        <w:rPr>
          <w:rPrChange w:id="423" w:author="Dron" w:date="2024-09-26T19:02:00Z">
            <w:rPr/>
          </w:rPrChange>
        </w:rPr>
        <w:t>и</w:t>
      </w:r>
      <w:r w:rsidRPr="005C5126">
        <w:rPr>
          <w:rPrChange w:id="424" w:author="Dron" w:date="2024-09-26T19:02:00Z">
            <w:rPr/>
          </w:rPrChange>
        </w:rPr>
        <w:t>с</w:t>
      </w:r>
      <w:r w:rsidRPr="005C5126">
        <w:rPr>
          <w:rPrChange w:id="425" w:author="Dron" w:date="2024-09-26T19:02:00Z">
            <w:rPr/>
          </w:rPrChange>
        </w:rPr>
        <w:t>и</w:t>
      </w:r>
      <w:r w:rsidRPr="005C5126">
        <w:rPr>
          <w:rPrChange w:id="426" w:author="Dron" w:date="2024-09-26T19:02:00Z">
            <w:rPr/>
          </w:rPrChange>
        </w:rPr>
        <w:t>м</w:t>
      </w:r>
      <w:r w:rsidRPr="005C5126">
        <w:rPr>
          <w:rPrChange w:id="427" w:author="Dron" w:date="2024-09-26T19:02:00Z">
            <w:rPr/>
          </w:rPrChange>
        </w:rPr>
        <w:t>о</w:t>
      </w:r>
      <w:r w:rsidRPr="005C5126">
        <w:rPr>
          <w:rPrChange w:id="428" w:author="Dron" w:date="2024-09-26T19:02:00Z">
            <w:rPr/>
          </w:rPrChange>
        </w:rPr>
        <w:t>с</w:t>
      </w:r>
      <w:r w:rsidRPr="005C5126">
        <w:rPr>
          <w:rPrChange w:id="429" w:author="Dron" w:date="2024-09-26T19:02:00Z">
            <w:rPr/>
          </w:rPrChange>
        </w:rPr>
        <w:t>т</w:t>
      </w:r>
      <w:r w:rsidRPr="005C5126">
        <w:rPr>
          <w:rPrChange w:id="430" w:author="Dron" w:date="2024-09-26T19:02:00Z">
            <w:rPr/>
          </w:rPrChange>
        </w:rPr>
        <w:t>ь</w:t>
      </w:r>
      <w:r w:rsidRPr="005C5126">
        <w:rPr>
          <w:rPrChange w:id="431" w:author="Dron" w:date="2024-09-26T19:02:00Z">
            <w:rPr/>
          </w:rPrChange>
        </w:rPr>
        <w:t xml:space="preserve"> </w:t>
      </w:r>
      <w:r w:rsidRPr="005C5126">
        <w:rPr>
          <w:lang w:val="en-US"/>
          <w:rPrChange w:id="432" w:author="Dron" w:date="2024-09-26T19:02:00Z">
            <w:rPr>
              <w:lang w:val="en-US"/>
            </w:rPr>
          </w:rPrChange>
        </w:rPr>
        <w:t>a</w:t>
      </w:r>
      <w:r w:rsidRPr="005C5126">
        <w:rPr>
          <w:lang w:val="en-US"/>
          <w:rPrChange w:id="433" w:author="Dron" w:date="2024-09-26T19:02:00Z">
            <w:rPr>
              <w:lang w:val="en-US"/>
            </w:rPr>
          </w:rPrChange>
        </w:rPr>
        <w:t>c</w:t>
      </w:r>
      <w:r w:rsidRPr="005C5126">
        <w:rPr>
          <w:lang w:val="en-US"/>
          <w:rPrChange w:id="434" w:author="Dron" w:date="2024-09-26T19:02:00Z">
            <w:rPr>
              <w:lang w:val="en-US"/>
            </w:rPr>
          </w:rPrChange>
        </w:rPr>
        <w:t>c</w:t>
      </w:r>
      <w:r w:rsidRPr="005C5126">
        <w:rPr>
          <w:lang w:val="en-US"/>
          <w:rPrChange w:id="435" w:author="Dron" w:date="2024-09-26T19:02:00Z">
            <w:rPr>
              <w:lang w:val="en-US"/>
            </w:rPr>
          </w:rPrChange>
        </w:rPr>
        <w:t>u</w:t>
      </w:r>
      <w:r w:rsidRPr="005C5126">
        <w:rPr>
          <w:lang w:val="en-US"/>
          <w:rPrChange w:id="436" w:author="Dron" w:date="2024-09-26T19:02:00Z">
            <w:rPr>
              <w:lang w:val="en-US"/>
            </w:rPr>
          </w:rPrChange>
        </w:rPr>
        <w:t>r</w:t>
      </w:r>
      <w:r w:rsidRPr="005C5126">
        <w:rPr>
          <w:lang w:val="en-US"/>
          <w:rPrChange w:id="437" w:author="Dron" w:date="2024-09-26T19:02:00Z">
            <w:rPr>
              <w:lang w:val="en-US"/>
            </w:rPr>
          </w:rPrChange>
        </w:rPr>
        <w:t>a</w:t>
      </w:r>
      <w:r w:rsidRPr="005C5126">
        <w:rPr>
          <w:lang w:val="en-US"/>
          <w:rPrChange w:id="438" w:author="Dron" w:date="2024-09-26T19:02:00Z">
            <w:rPr>
              <w:lang w:val="en-US"/>
            </w:rPr>
          </w:rPrChange>
        </w:rPr>
        <w:t>c</w:t>
      </w:r>
      <w:r w:rsidRPr="005C5126">
        <w:rPr>
          <w:lang w:val="en-US"/>
          <w:rPrChange w:id="439" w:author="Dron" w:date="2024-09-26T19:02:00Z">
            <w:rPr>
              <w:lang w:val="en-US"/>
            </w:rPr>
          </w:rPrChange>
        </w:rPr>
        <w:t>y</w:t>
      </w:r>
      <w:r w:rsidRPr="005C5126">
        <w:rPr>
          <w:rPrChange w:id="440" w:author="Dron" w:date="2024-09-26T19:02:00Z">
            <w:rPr/>
          </w:rPrChange>
        </w:rPr>
        <w:t xml:space="preserve"> от числа эпох при обучении</w:t>
      </w:r>
      <w:bookmarkEnd w:id="407"/>
    </w:p>
    <w:p w14:paraId="34FC5ACB" w14:textId="5033F137" w:rsidR="00A95F52" w:rsidRDefault="00A95F52" w:rsidP="00852F72">
      <w:pPr>
        <w:pStyle w:val="a3"/>
        <w:pPrChange w:id="441" w:author="Dron" w:date="2024-09-26T19:10:00Z">
          <w:pPr/>
        </w:pPrChange>
      </w:pPr>
    </w:p>
    <w:p w14:paraId="73B9B227" w14:textId="639A913B" w:rsidR="00A95F52" w:rsidRPr="005C5126" w:rsidRDefault="00A95F52" w:rsidP="00852F72">
      <w:pPr>
        <w:pStyle w:val="a3"/>
        <w:rPr>
          <w:rPrChange w:id="442" w:author="Dron" w:date="2024-09-26T19:03:00Z">
            <w:rPr/>
          </w:rPrChange>
        </w:rPr>
        <w:pPrChange w:id="443" w:author="Dron" w:date="2024-09-26T19:10:00Z">
          <w:pPr/>
        </w:pPrChange>
      </w:pPr>
      <w:bookmarkStart w:id="444" w:name="_Toc178269295"/>
      <w:r w:rsidRPr="005C5126">
        <w:rPr>
          <w:rPrChange w:id="445" w:author="Dron" w:date="2024-09-26T19:03:00Z">
            <w:rPr>
              <w:noProof/>
            </w:rPr>
          </w:rPrChange>
        </w:rPr>
        <w:lastRenderedPageBreak/>
        <w:drawing>
          <wp:inline distT="0" distB="0" distL="0" distR="0" wp14:anchorId="79CD0741" wp14:editId="373F01BD">
            <wp:extent cx="4230094" cy="3578963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6420" cy="36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4"/>
    </w:p>
    <w:p w14:paraId="3BC26132" w14:textId="23C8AB41" w:rsidR="00A95F52" w:rsidRPr="005C5126" w:rsidRDefault="00A95F52" w:rsidP="00852F72">
      <w:pPr>
        <w:pStyle w:val="a3"/>
        <w:rPr>
          <w:rPrChange w:id="446" w:author="Dron" w:date="2024-09-26T19:03:00Z">
            <w:rPr/>
          </w:rPrChange>
        </w:rPr>
        <w:pPrChange w:id="447" w:author="Dron" w:date="2024-09-26T19:10:00Z">
          <w:pPr>
            <w:pStyle w:val="a3"/>
          </w:pPr>
        </w:pPrChange>
      </w:pPr>
      <w:bookmarkStart w:id="448" w:name="_Toc178269296"/>
      <w:r w:rsidRPr="005C5126">
        <w:rPr>
          <w:rPrChange w:id="449" w:author="Dron" w:date="2024-09-26T19:03:00Z">
            <w:rPr/>
          </w:rPrChange>
        </w:rPr>
        <w:t>Рисунок 3 – График зависимости функции потерь от числа эпох при обучении</w:t>
      </w:r>
      <w:bookmarkEnd w:id="448"/>
    </w:p>
    <w:p w14:paraId="645EAB10" w14:textId="6F3233E6" w:rsidR="00A95F52" w:rsidRDefault="00A95F52" w:rsidP="005C5126">
      <w:pPr>
        <w:pPrChange w:id="450" w:author="Dron" w:date="2024-09-26T19:04:00Z">
          <w:pPr/>
        </w:pPrChange>
      </w:pPr>
    </w:p>
    <w:p w14:paraId="73FE02F3" w14:textId="5529E474" w:rsidR="00E24CEB" w:rsidRPr="005C5126" w:rsidRDefault="00730F32" w:rsidP="00DA6A01">
      <w:pPr>
        <w:pStyle w:val="2"/>
        <w:rPr>
          <w:rPrChange w:id="451" w:author="Dron" w:date="2024-09-26T19:03:00Z">
            <w:rPr/>
          </w:rPrChange>
        </w:rPr>
        <w:pPrChange w:id="452" w:author="Dron" w:date="2024-09-26T19:13:00Z">
          <w:pPr/>
        </w:pPrChange>
      </w:pPr>
      <w:bookmarkStart w:id="453" w:name="_Toc178269297"/>
      <w:bookmarkStart w:id="454" w:name="_Toc178270515"/>
      <w:r w:rsidRPr="005C5126">
        <w:rPr>
          <w:rPrChange w:id="455" w:author="Dron" w:date="2024-09-26T19:03:00Z">
            <w:rPr/>
          </w:rPrChange>
        </w:rPr>
        <w:t>П</w:t>
      </w:r>
      <w:r w:rsidRPr="005C5126">
        <w:rPr>
          <w:rPrChange w:id="456" w:author="Dron" w:date="2024-09-26T19:03:00Z">
            <w:rPr/>
          </w:rPrChange>
        </w:rPr>
        <w:t>о</w:t>
      </w:r>
      <w:r w:rsidRPr="005C5126">
        <w:rPr>
          <w:rPrChange w:id="457" w:author="Dron" w:date="2024-09-26T19:03:00Z">
            <w:rPr/>
          </w:rPrChange>
        </w:rPr>
        <w:t>и</w:t>
      </w:r>
      <w:r w:rsidRPr="005C5126">
        <w:rPr>
          <w:rPrChange w:id="458" w:author="Dron" w:date="2024-09-26T19:03:00Z">
            <w:rPr/>
          </w:rPrChange>
        </w:rPr>
        <w:t>с</w:t>
      </w:r>
      <w:r w:rsidRPr="005C5126">
        <w:rPr>
          <w:rPrChange w:id="459" w:author="Dron" w:date="2024-09-26T19:03:00Z">
            <w:rPr/>
          </w:rPrChange>
        </w:rPr>
        <w:t>к</w:t>
      </w:r>
      <w:r w:rsidRPr="005C5126">
        <w:rPr>
          <w:rPrChange w:id="460" w:author="Dron" w:date="2024-09-26T19:03:00Z">
            <w:rPr/>
          </w:rPrChange>
        </w:rPr>
        <w:t xml:space="preserve"> </w:t>
      </w:r>
      <w:r w:rsidRPr="005C5126">
        <w:rPr>
          <w:rPrChange w:id="461" w:author="Dron" w:date="2024-09-26T19:03:00Z">
            <w:rPr/>
          </w:rPrChange>
        </w:rPr>
        <w:t>п</w:t>
      </w:r>
      <w:r w:rsidRPr="005C5126">
        <w:rPr>
          <w:rPrChange w:id="462" w:author="Dron" w:date="2024-09-26T19:03:00Z">
            <w:rPr/>
          </w:rPrChange>
        </w:rPr>
        <w:t>о</w:t>
      </w:r>
      <w:r w:rsidRPr="005C5126">
        <w:rPr>
          <w:rPrChange w:id="463" w:author="Dron" w:date="2024-09-26T19:03:00Z">
            <w:rPr/>
          </w:rPrChange>
        </w:rPr>
        <w:t>х</w:t>
      </w:r>
      <w:r w:rsidRPr="005C5126">
        <w:rPr>
          <w:rPrChange w:id="464" w:author="Dron" w:date="2024-09-26T19:03:00Z">
            <w:rPr/>
          </w:rPrChange>
        </w:rPr>
        <w:t>о</w:t>
      </w:r>
      <w:r w:rsidRPr="005C5126">
        <w:rPr>
          <w:rPrChange w:id="465" w:author="Dron" w:date="2024-09-26T19:03:00Z">
            <w:rPr/>
          </w:rPrChange>
        </w:rPr>
        <w:t>ж</w:t>
      </w:r>
      <w:r w:rsidRPr="005C5126">
        <w:rPr>
          <w:rPrChange w:id="466" w:author="Dron" w:date="2024-09-26T19:03:00Z">
            <w:rPr/>
          </w:rPrChange>
        </w:rPr>
        <w:t>и</w:t>
      </w:r>
      <w:r w:rsidRPr="005C5126">
        <w:rPr>
          <w:rPrChange w:id="467" w:author="Dron" w:date="2024-09-26T19:03:00Z">
            <w:rPr/>
          </w:rPrChange>
        </w:rPr>
        <w:t>х</w:t>
      </w:r>
      <w:r w:rsidRPr="005C5126">
        <w:rPr>
          <w:rPrChange w:id="468" w:author="Dron" w:date="2024-09-26T19:03:00Z">
            <w:rPr/>
          </w:rPrChange>
        </w:rPr>
        <w:t xml:space="preserve"> </w:t>
      </w:r>
      <w:r w:rsidRPr="00DA6A01">
        <w:rPr>
          <w:rPrChange w:id="469" w:author="Dron" w:date="2024-09-26T19:13:00Z">
            <w:rPr/>
          </w:rPrChange>
        </w:rPr>
        <w:t>и</w:t>
      </w:r>
      <w:r w:rsidRPr="00DA6A01">
        <w:rPr>
          <w:rPrChange w:id="470" w:author="Dron" w:date="2024-09-26T19:13:00Z">
            <w:rPr/>
          </w:rPrChange>
        </w:rPr>
        <w:t>з</w:t>
      </w:r>
      <w:r w:rsidRPr="00DA6A01">
        <w:rPr>
          <w:rPrChange w:id="471" w:author="Dron" w:date="2024-09-26T19:13:00Z">
            <w:rPr/>
          </w:rPrChange>
        </w:rPr>
        <w:t>о</w:t>
      </w:r>
      <w:r w:rsidRPr="00DA6A01">
        <w:rPr>
          <w:rPrChange w:id="472" w:author="Dron" w:date="2024-09-26T19:13:00Z">
            <w:rPr/>
          </w:rPrChange>
        </w:rPr>
        <w:t>б</w:t>
      </w:r>
      <w:r w:rsidRPr="00DA6A01">
        <w:rPr>
          <w:rPrChange w:id="473" w:author="Dron" w:date="2024-09-26T19:13:00Z">
            <w:rPr/>
          </w:rPrChange>
        </w:rPr>
        <w:t>р</w:t>
      </w:r>
      <w:r w:rsidRPr="00DA6A01">
        <w:rPr>
          <w:rPrChange w:id="474" w:author="Dron" w:date="2024-09-26T19:13:00Z">
            <w:rPr/>
          </w:rPrChange>
        </w:rPr>
        <w:t>а</w:t>
      </w:r>
      <w:r w:rsidRPr="00DA6A01">
        <w:rPr>
          <w:rPrChange w:id="475" w:author="Dron" w:date="2024-09-26T19:13:00Z">
            <w:rPr/>
          </w:rPrChange>
        </w:rPr>
        <w:t>ж</w:t>
      </w:r>
      <w:r w:rsidRPr="00DA6A01">
        <w:rPr>
          <w:rPrChange w:id="476" w:author="Dron" w:date="2024-09-26T19:13:00Z">
            <w:rPr/>
          </w:rPrChange>
        </w:rPr>
        <w:t>е</w:t>
      </w:r>
      <w:r w:rsidRPr="00DA6A01">
        <w:rPr>
          <w:rPrChange w:id="477" w:author="Dron" w:date="2024-09-26T19:13:00Z">
            <w:rPr/>
          </w:rPrChange>
        </w:rPr>
        <w:t>н</w:t>
      </w:r>
      <w:r w:rsidRPr="00DA6A01">
        <w:rPr>
          <w:rPrChange w:id="478" w:author="Dron" w:date="2024-09-26T19:13:00Z">
            <w:rPr/>
          </w:rPrChange>
        </w:rPr>
        <w:t>и</w:t>
      </w:r>
      <w:r w:rsidRPr="00DA6A01">
        <w:rPr>
          <w:rPrChange w:id="479" w:author="Dron" w:date="2024-09-26T19:13:00Z">
            <w:rPr/>
          </w:rPrChange>
        </w:rPr>
        <w:t>й</w:t>
      </w:r>
      <w:r w:rsidRPr="005C5126">
        <w:rPr>
          <w:rPrChange w:id="480" w:author="Dron" w:date="2024-09-26T19:03:00Z">
            <w:rPr/>
          </w:rPrChange>
        </w:rPr>
        <w:t xml:space="preserve"> как самых вероятных классов</w:t>
      </w:r>
      <w:bookmarkEnd w:id="453"/>
      <w:bookmarkEnd w:id="454"/>
    </w:p>
    <w:p w14:paraId="0E112E17" w14:textId="77777777" w:rsidR="00730F32" w:rsidRPr="00730F32" w:rsidRDefault="00730F32" w:rsidP="005C5126">
      <w:pPr>
        <w:pPrChange w:id="481" w:author="Dron" w:date="2024-09-26T19:04:00Z">
          <w:pPr/>
        </w:pPrChange>
      </w:pPr>
    </w:p>
    <w:p w14:paraId="6CB6BD2B" w14:textId="21474AD9" w:rsidR="00492050" w:rsidRDefault="00B37EDE" w:rsidP="005C5126">
      <w:pPr>
        <w:pPrChange w:id="482" w:author="Dron" w:date="2024-09-26T19:04:00Z">
          <w:pPr/>
        </w:pPrChange>
      </w:pPr>
      <w:r>
        <w:t xml:space="preserve">Первым из исследуемых подходов решения данной задачи стал поиск похожих картинок, как первых «самых вероятных» классов. </w:t>
      </w:r>
      <w:r w:rsidR="00492050">
        <w:t xml:space="preserve">Обученная модель используется для предсказания класса цветка на выбранной фотографии. Затем, на основе предсказанных вероятностей, выбираются несколько наиболее вероятных классов, и для каждого из них находятся похожие изображения из </w:t>
      </w:r>
      <w:proofErr w:type="spellStart"/>
      <w:r w:rsidR="00492050">
        <w:t>валидационного</w:t>
      </w:r>
      <w:proofErr w:type="spellEnd"/>
      <w:r w:rsidR="00492050">
        <w:t xml:space="preserve"> набора. Пример работы представлен на рисунке 4.</w:t>
      </w:r>
    </w:p>
    <w:p w14:paraId="7BA29291" w14:textId="260F74CA" w:rsidR="00A95F52" w:rsidRPr="005C5126" w:rsidRDefault="00492050" w:rsidP="005C5126">
      <w:pPr>
        <w:pStyle w:val="a3"/>
        <w:rPr>
          <w:rPrChange w:id="483" w:author="Dron" w:date="2024-09-26T19:04:00Z">
            <w:rPr/>
          </w:rPrChange>
        </w:rPr>
        <w:pPrChange w:id="484" w:author="Dron" w:date="2024-09-26T19:04:00Z">
          <w:pPr/>
        </w:pPrChange>
      </w:pPr>
      <w:bookmarkStart w:id="485" w:name="_Toc178269298"/>
      <w:r w:rsidRPr="005C5126">
        <w:rPr>
          <w:rPrChange w:id="486" w:author="Dron" w:date="2024-09-26T19:04:00Z">
            <w:rPr>
              <w:noProof/>
            </w:rPr>
          </w:rPrChange>
        </w:rPr>
        <w:lastRenderedPageBreak/>
        <w:drawing>
          <wp:inline distT="0" distB="0" distL="0" distR="0" wp14:anchorId="433EFC9F" wp14:editId="5393D05D">
            <wp:extent cx="4923400" cy="3445063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2115" cy="34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5"/>
    </w:p>
    <w:p w14:paraId="41AA01D0" w14:textId="67D72469" w:rsidR="00E24CEB" w:rsidRPr="005C5126" w:rsidRDefault="00492050" w:rsidP="005C5126">
      <w:pPr>
        <w:pStyle w:val="a3"/>
        <w:rPr>
          <w:rPrChange w:id="487" w:author="Dron" w:date="2024-09-26T19:04:00Z">
            <w:rPr/>
          </w:rPrChange>
        </w:rPr>
        <w:pPrChange w:id="488" w:author="Dron" w:date="2024-09-26T19:04:00Z">
          <w:pPr>
            <w:pStyle w:val="a3"/>
          </w:pPr>
        </w:pPrChange>
      </w:pPr>
      <w:bookmarkStart w:id="489" w:name="_Toc178269299"/>
      <w:r w:rsidRPr="005C5126">
        <w:rPr>
          <w:rPrChange w:id="490" w:author="Dron" w:date="2024-09-26T19:04:00Z">
            <w:rPr/>
          </w:rPrChange>
        </w:rPr>
        <w:t>Рисунок 4 – Поиск похожих картинок как самых вероятных</w:t>
      </w:r>
      <w:bookmarkEnd w:id="489"/>
    </w:p>
    <w:p w14:paraId="439CD0CC" w14:textId="2181F8ED" w:rsidR="00E24CEB" w:rsidRDefault="00E24CEB" w:rsidP="005C5126">
      <w:pPr>
        <w:pPrChange w:id="491" w:author="Dron" w:date="2024-09-26T19:04:00Z">
          <w:pPr/>
        </w:pPrChange>
      </w:pPr>
    </w:p>
    <w:p w14:paraId="12375592" w14:textId="58C2AC4F" w:rsidR="0023349D" w:rsidRPr="00E24CEB" w:rsidRDefault="0023349D" w:rsidP="005C5126">
      <w:pPr>
        <w:pPrChange w:id="492" w:author="Dron" w:date="2024-09-26T19:04:00Z">
          <w:pPr/>
        </w:pPrChange>
      </w:pPr>
      <w:r>
        <w:t xml:space="preserve">По </w:t>
      </w:r>
      <w:r w:rsidRPr="005C5126">
        <w:rPr>
          <w:rPrChange w:id="493" w:author="Dron" w:date="2024-09-26T19:04:00Z">
            <w:rPr/>
          </w:rPrChange>
        </w:rPr>
        <w:t>набору этих изображений, можно говорить о том, что использование такого метода не является оптимальным решением, похожесть вышеприведенных изображений можно оспорить.</w:t>
      </w:r>
    </w:p>
    <w:p w14:paraId="49A5F0F5" w14:textId="2344ED3E" w:rsidR="00730F32" w:rsidRDefault="00693BF9" w:rsidP="005C5126">
      <w:pPr>
        <w:pPrChange w:id="494" w:author="Dron" w:date="2024-09-26T19:04:00Z">
          <w:pPr/>
        </w:pPrChange>
      </w:pPr>
      <w:r>
        <w:t xml:space="preserve">Кроме использования </w:t>
      </w:r>
      <w:r w:rsidR="00B37EDE">
        <w:t>вероятности принадлежности изображения к тому или иному классу</w:t>
      </w:r>
      <w:r>
        <w:t xml:space="preserve">, можно искать похожие изображения и другими методами, например оценивания схожесть изображений с помощью некоторой меры расстояния. </w:t>
      </w:r>
      <w:r w:rsidR="00E24CEB">
        <w:t>На основе данного подхода было реализовано два следующих способа решения данной задачи.</w:t>
      </w:r>
    </w:p>
    <w:p w14:paraId="264E2F81" w14:textId="77777777" w:rsidR="00730F32" w:rsidRDefault="00730F32" w:rsidP="00DA6A01">
      <w:pPr>
        <w:pPrChange w:id="495" w:author="Dron" w:date="2024-09-26T19:13:00Z">
          <w:pPr/>
        </w:pPrChange>
      </w:pPr>
    </w:p>
    <w:p w14:paraId="0CF8C5A7" w14:textId="0BACCA70" w:rsidR="00E24CEB" w:rsidRDefault="00730F32" w:rsidP="00DA6A01">
      <w:pPr>
        <w:pStyle w:val="2"/>
        <w:pPrChange w:id="496" w:author="Dron" w:date="2024-09-26T19:13:00Z">
          <w:pPr/>
        </w:pPrChange>
      </w:pPr>
      <w:bookmarkStart w:id="497" w:name="_Toc178269300"/>
      <w:bookmarkStart w:id="498" w:name="_Toc178270516"/>
      <w:r>
        <w:t>Поиск похожих изображений на основе косинусного расстояния</w:t>
      </w:r>
      <w:bookmarkEnd w:id="497"/>
      <w:bookmarkEnd w:id="498"/>
    </w:p>
    <w:p w14:paraId="6ABFB3C4" w14:textId="77777777" w:rsidR="00730F32" w:rsidRPr="00730F32" w:rsidRDefault="00730F32" w:rsidP="005C5126">
      <w:pPr>
        <w:spacing w:line="480" w:lineRule="auto"/>
        <w:pPrChange w:id="499" w:author="Dron" w:date="2024-09-26T19:05:00Z">
          <w:pPr/>
        </w:pPrChange>
      </w:pPr>
    </w:p>
    <w:p w14:paraId="78D60FAE" w14:textId="6592C937" w:rsidR="00492050" w:rsidRDefault="00E24CEB" w:rsidP="005C5126">
      <w:pPr>
        <w:rPr>
          <w:ins w:id="500" w:author="Dron" w:date="2024-09-26T19:05:00Z"/>
        </w:rPr>
      </w:pPr>
      <w:r>
        <w:t xml:space="preserve">Вначале из </w:t>
      </w:r>
      <w:r w:rsidR="00693BF9">
        <w:t>каждо</w:t>
      </w:r>
      <w:r>
        <w:t>го</w:t>
      </w:r>
      <w:r w:rsidR="00693BF9">
        <w:t xml:space="preserve"> </w:t>
      </w:r>
      <w:r>
        <w:t>изображения</w:t>
      </w:r>
      <w:r w:rsidR="00693BF9">
        <w:t xml:space="preserve"> из </w:t>
      </w:r>
      <w:proofErr w:type="spellStart"/>
      <w:r w:rsidR="00693BF9">
        <w:t>валидационного</w:t>
      </w:r>
      <w:proofErr w:type="spellEnd"/>
      <w:r w:rsidR="00693BF9">
        <w:t xml:space="preserve"> набора извлекаются признаки</w:t>
      </w:r>
      <w:r>
        <w:t xml:space="preserve"> с помощью предварительного обученной нами модели (создаётся новый объект </w:t>
      </w:r>
      <w:proofErr w:type="spellStart"/>
      <w:proofErr w:type="gramStart"/>
      <w:r>
        <w:rPr>
          <w:lang w:val="en-US"/>
        </w:rPr>
        <w:t>tf</w:t>
      </w:r>
      <w:proofErr w:type="spellEnd"/>
      <w:r w:rsidRPr="00E24CEB">
        <w:t>.</w:t>
      </w:r>
      <w:proofErr w:type="spellStart"/>
      <w:r>
        <w:rPr>
          <w:lang w:val="en-US"/>
        </w:rPr>
        <w:t>keras</w:t>
      </w:r>
      <w:proofErr w:type="spellEnd"/>
      <w:proofErr w:type="gramEnd"/>
      <w:r w:rsidRPr="00E24CEB">
        <w:t>.</w:t>
      </w:r>
      <w:r>
        <w:rPr>
          <w:lang w:val="en-US"/>
        </w:rPr>
        <w:t>Model</w:t>
      </w:r>
      <w:r w:rsidRPr="00E24CEB">
        <w:t xml:space="preserve">, </w:t>
      </w:r>
      <w:r>
        <w:t>который будет использоваться для извлечения признаков – выходными данными будут данные последнего сверточного слоя)</w:t>
      </w:r>
      <w:r w:rsidR="008F3BD0">
        <w:t>.</w:t>
      </w:r>
      <w:r w:rsidR="00693BF9">
        <w:t xml:space="preserve"> </w:t>
      </w:r>
      <w:r w:rsidR="008F3BD0">
        <w:t>З</w:t>
      </w:r>
      <w:r w:rsidR="00693BF9">
        <w:t xml:space="preserve">атем вычисляется косинусное расстояние между признаками заданного изображения и признаками всех изображений из набора </w:t>
      </w:r>
      <w:r w:rsidR="00693BF9">
        <w:lastRenderedPageBreak/>
        <w:t>данных. На основе этих расстояний находятся наиболее похожие изображения, демонстрация такого метода показана на рис</w:t>
      </w:r>
      <w:r w:rsidR="00F519E5">
        <w:t>унке 5.</w:t>
      </w:r>
    </w:p>
    <w:p w14:paraId="4B3E25B3" w14:textId="77777777" w:rsidR="005C5126" w:rsidRPr="00492050" w:rsidRDefault="005C5126" w:rsidP="005C5126">
      <w:pPr>
        <w:pStyle w:val="a3"/>
        <w:pPrChange w:id="501" w:author="Dron" w:date="2024-09-26T19:05:00Z">
          <w:pPr/>
        </w:pPrChange>
      </w:pPr>
    </w:p>
    <w:p w14:paraId="4ECBF320" w14:textId="7BAB5166" w:rsidR="000F25A5" w:rsidRDefault="00F519E5" w:rsidP="005C5126">
      <w:pPr>
        <w:pStyle w:val="a3"/>
        <w:pPrChange w:id="502" w:author="Dron" w:date="2024-09-26T19:05:00Z">
          <w:pPr/>
        </w:pPrChange>
      </w:pPr>
      <w:bookmarkStart w:id="503" w:name="_Toc178269301"/>
      <w:r w:rsidRPr="00F519E5">
        <w:drawing>
          <wp:inline distT="0" distB="0" distL="0" distR="0" wp14:anchorId="30450548" wp14:editId="18B8914F">
            <wp:extent cx="5280909" cy="378611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2184" cy="380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3"/>
    </w:p>
    <w:p w14:paraId="765E9DC1" w14:textId="7A84AB2C" w:rsidR="00F519E5" w:rsidRDefault="00F519E5" w:rsidP="005C5126">
      <w:pPr>
        <w:pStyle w:val="a3"/>
        <w:pPrChange w:id="504" w:author="Dron" w:date="2024-09-26T19:05:00Z">
          <w:pPr>
            <w:pStyle w:val="a3"/>
          </w:pPr>
        </w:pPrChange>
      </w:pPr>
      <w:bookmarkStart w:id="505" w:name="_Toc178269302"/>
      <w:r>
        <w:t>Рисунок 5 – Поиск похожих изображений на основе косинусного расстояния</w:t>
      </w:r>
      <w:bookmarkEnd w:id="505"/>
    </w:p>
    <w:p w14:paraId="4EA79EC2" w14:textId="16F47C7D" w:rsidR="007F5D6A" w:rsidRDefault="007F5D6A" w:rsidP="005C5126">
      <w:pPr>
        <w:pStyle w:val="a3"/>
        <w:pPrChange w:id="506" w:author="Dron" w:date="2024-09-26T19:05:00Z">
          <w:pPr/>
        </w:pPrChange>
      </w:pPr>
    </w:p>
    <w:p w14:paraId="3C588F91" w14:textId="7DADC6C8" w:rsidR="006E602E" w:rsidRPr="007F5D6A" w:rsidRDefault="006E602E" w:rsidP="005C5126">
      <w:pPr>
        <w:pPrChange w:id="507" w:author="Dron" w:date="2024-09-26T19:04:00Z">
          <w:pPr/>
        </w:pPrChange>
      </w:pPr>
      <w:r>
        <w:t xml:space="preserve">Здесь, не смотря на повторяющиеся классы, присутствуют </w:t>
      </w:r>
      <w:del w:id="508" w:author="Dron" w:date="2024-09-26T19:05:00Z">
        <w:r w:rsidDel="005C5126">
          <w:delText>цветы</w:delText>
        </w:r>
      </w:del>
      <w:ins w:id="509" w:author="Dron" w:date="2024-09-26T19:05:00Z">
        <w:r w:rsidR="005C5126">
          <w:t>цветы,</w:t>
        </w:r>
      </w:ins>
      <w:r>
        <w:t xml:space="preserve"> которые визуально похоже на оригинальное изображение, что свидетельствует о лучшей производительности метода. </w:t>
      </w:r>
    </w:p>
    <w:p w14:paraId="4EA1EE4F" w14:textId="03788932" w:rsidR="00F519E5" w:rsidRDefault="00F519E5" w:rsidP="00DA6A01">
      <w:pPr>
        <w:pStyle w:val="1"/>
        <w:pPrChange w:id="510" w:author="Dron" w:date="2024-09-26T19:14:00Z">
          <w:pPr/>
        </w:pPrChange>
      </w:pPr>
    </w:p>
    <w:p w14:paraId="4233F4D7" w14:textId="0FED62FA" w:rsidR="008F3BD0" w:rsidRPr="002A4974" w:rsidRDefault="009F45EC" w:rsidP="00DA6A01">
      <w:pPr>
        <w:pStyle w:val="2"/>
        <w:pPrChange w:id="511" w:author="Dron" w:date="2024-09-26T19:14:00Z">
          <w:pPr>
            <w:pStyle w:val="2"/>
          </w:pPr>
        </w:pPrChange>
      </w:pPr>
      <w:bookmarkStart w:id="512" w:name="_Toc178269303"/>
      <w:bookmarkStart w:id="513" w:name="_Toc178270517"/>
      <w:ins w:id="514" w:author="netok1383@gmail.com" w:date="2024-09-26T16:51:00Z">
        <w:r>
          <w:t xml:space="preserve">Поиск похожих изображений с помощью </w:t>
        </w:r>
      </w:ins>
      <w:del w:id="515" w:author="netok1383@gmail.com" w:date="2024-09-26T16:51:00Z">
        <w:r w:rsidR="00EC6EEA" w:rsidDel="009F45EC">
          <w:delText xml:space="preserve">Использование </w:delText>
        </w:r>
      </w:del>
      <w:r w:rsidR="00EC6EEA">
        <w:t xml:space="preserve">модели </w:t>
      </w:r>
      <w:proofErr w:type="spellStart"/>
      <w:r w:rsidR="00EC6EEA">
        <w:t>Nearest</w:t>
      </w:r>
      <w:proofErr w:type="spellEnd"/>
      <w:r w:rsidR="00EC6EEA">
        <w:t xml:space="preserve"> </w:t>
      </w:r>
      <w:proofErr w:type="spellStart"/>
      <w:r w:rsidR="00EC6EEA">
        <w:t>Neighbors</w:t>
      </w:r>
      <w:bookmarkEnd w:id="512"/>
      <w:bookmarkEnd w:id="513"/>
      <w:proofErr w:type="spellEnd"/>
    </w:p>
    <w:p w14:paraId="736FC628" w14:textId="77777777" w:rsidR="00EC6EEA" w:rsidRPr="00EC6EEA" w:rsidRDefault="00EC6EEA" w:rsidP="005C5126">
      <w:pPr>
        <w:spacing w:line="480" w:lineRule="auto"/>
        <w:pPrChange w:id="516" w:author="Dron" w:date="2024-09-26T19:05:00Z">
          <w:pPr/>
        </w:pPrChange>
      </w:pPr>
    </w:p>
    <w:p w14:paraId="42B32828" w14:textId="4503B5F5" w:rsidR="00F519E5" w:rsidRDefault="006A0044" w:rsidP="005C5126">
      <w:pPr>
        <w:pPrChange w:id="517" w:author="Dron" w:date="2024-09-26T19:04:00Z">
          <w:pPr/>
        </w:pPrChange>
      </w:pPr>
      <w:r>
        <w:t xml:space="preserve">Как аналогом предыдущего способа можно воспользоваться </w:t>
      </w:r>
      <w:r w:rsidR="00F519E5">
        <w:t>методом ближайших соседей (</w:t>
      </w:r>
      <w:proofErr w:type="spellStart"/>
      <w:r w:rsidR="00F519E5">
        <w:t>Nearest</w:t>
      </w:r>
      <w:proofErr w:type="spellEnd"/>
      <w:r w:rsidR="00F519E5">
        <w:t xml:space="preserve"> </w:t>
      </w:r>
      <w:proofErr w:type="spellStart"/>
      <w:r w:rsidR="00F519E5">
        <w:t>Neighbors</w:t>
      </w:r>
      <w:proofErr w:type="spellEnd"/>
      <w:r w:rsidR="00F519E5">
        <w:t>). Это позволит быстро находить наиболее похожие изображения, особенно при работе с большими наборами данных.</w:t>
      </w:r>
    </w:p>
    <w:p w14:paraId="795E15E7" w14:textId="0032ED48" w:rsidR="00F519E5" w:rsidRDefault="008F3BD0" w:rsidP="005C5126">
      <w:pPr>
        <w:rPr>
          <w:ins w:id="518" w:author="Dron" w:date="2024-09-26T19:05:00Z"/>
        </w:rPr>
      </w:pPr>
      <w:r>
        <w:t xml:space="preserve">Вначале также извлекаются признаки из наших изображений. </w:t>
      </w:r>
      <w:r w:rsidR="00F519E5">
        <w:t xml:space="preserve">Следующая часть процесса заключается в построении модели ближайших соседей, которая будет использовать </w:t>
      </w:r>
      <w:r>
        <w:t>для обучения извлечённые нами признаки</w:t>
      </w:r>
      <w:r w:rsidR="00F519E5">
        <w:t xml:space="preserve">. Модель </w:t>
      </w:r>
      <w:proofErr w:type="spellStart"/>
      <w:r w:rsidR="00F519E5">
        <w:t>Nearest</w:t>
      </w:r>
      <w:proofErr w:type="spellEnd"/>
      <w:r w:rsidR="00F519E5">
        <w:t xml:space="preserve"> </w:t>
      </w:r>
      <w:proofErr w:type="spellStart"/>
      <w:r w:rsidR="00F519E5">
        <w:t>Neighbors</w:t>
      </w:r>
      <w:proofErr w:type="spellEnd"/>
      <w:r w:rsidR="00F519E5">
        <w:t xml:space="preserve"> будет применяться для поиска наиболее </w:t>
      </w:r>
      <w:r w:rsidR="00F519E5">
        <w:lastRenderedPageBreak/>
        <w:t xml:space="preserve">близких изображений с учетом косинусного расстояния между признаками. Пример использования </w:t>
      </w:r>
      <w:proofErr w:type="spellStart"/>
      <w:r w:rsidR="00F519E5">
        <w:t>Nearest</w:t>
      </w:r>
      <w:proofErr w:type="spellEnd"/>
      <w:r w:rsidR="00F519E5">
        <w:t xml:space="preserve"> </w:t>
      </w:r>
      <w:proofErr w:type="spellStart"/>
      <w:r w:rsidR="00F519E5">
        <w:t>Neighbors</w:t>
      </w:r>
      <w:proofErr w:type="spellEnd"/>
      <w:r w:rsidR="00F519E5">
        <w:t xml:space="preserve"> представлен на рисунке 6.</w:t>
      </w:r>
    </w:p>
    <w:p w14:paraId="3CC5A206" w14:textId="77777777" w:rsidR="005C5126" w:rsidRDefault="005C5126" w:rsidP="005C5126">
      <w:pPr>
        <w:pStyle w:val="a3"/>
        <w:pPrChange w:id="519" w:author="Dron" w:date="2024-09-26T19:05:00Z">
          <w:pPr/>
        </w:pPrChange>
      </w:pPr>
    </w:p>
    <w:p w14:paraId="16F279FF" w14:textId="34E4D3D3" w:rsidR="00F519E5" w:rsidRDefault="00D336D8" w:rsidP="005C5126">
      <w:pPr>
        <w:pStyle w:val="a3"/>
        <w:pPrChange w:id="520" w:author="Dron" w:date="2024-09-26T19:05:00Z">
          <w:pPr/>
        </w:pPrChange>
      </w:pPr>
      <w:bookmarkStart w:id="521" w:name="_Toc178269304"/>
      <w:r w:rsidRPr="00D336D8">
        <w:drawing>
          <wp:inline distT="0" distB="0" distL="0" distR="0" wp14:anchorId="0A628B7C" wp14:editId="3AB46072">
            <wp:extent cx="5446858" cy="3874809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2874" cy="388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1"/>
    </w:p>
    <w:p w14:paraId="499F1A65" w14:textId="5C0D6993" w:rsidR="00D336D8" w:rsidRDefault="00D336D8" w:rsidP="005C5126">
      <w:pPr>
        <w:pStyle w:val="a3"/>
        <w:pPrChange w:id="522" w:author="Dron" w:date="2024-09-26T19:05:00Z">
          <w:pPr>
            <w:pStyle w:val="a3"/>
          </w:pPr>
        </w:pPrChange>
      </w:pPr>
      <w:bookmarkStart w:id="523" w:name="_Toc178269305"/>
      <w:r>
        <w:t xml:space="preserve">Рисунок 6 – Поиск похожих изображений на основе </w:t>
      </w:r>
      <w:r w:rsidR="00B06B90">
        <w:t xml:space="preserve">модели </w:t>
      </w:r>
      <w:proofErr w:type="spellStart"/>
      <w:r w:rsidR="00B06B90" w:rsidRPr="00B06B90">
        <w:t>NearestNeighbors</w:t>
      </w:r>
      <w:bookmarkEnd w:id="523"/>
      <w:proofErr w:type="spellEnd"/>
    </w:p>
    <w:p w14:paraId="09980725" w14:textId="2856C8A5" w:rsidR="00B06B90" w:rsidRDefault="00B06B90" w:rsidP="005C5126">
      <w:pPr>
        <w:pPrChange w:id="524" w:author="Dron" w:date="2024-09-26T19:04:00Z">
          <w:pPr/>
        </w:pPrChange>
      </w:pPr>
    </w:p>
    <w:p w14:paraId="508B6C75" w14:textId="6F2C4304" w:rsidR="006A0044" w:rsidRDefault="006A0044" w:rsidP="005C5126">
      <w:pPr>
        <w:pPrChange w:id="525" w:author="Dron" w:date="2024-09-26T19:04:00Z">
          <w:pPr/>
        </w:pPrChange>
      </w:pPr>
      <w:r>
        <w:t xml:space="preserve">Здесь также как и в предыдущем методе присутствуют, изображение запрашиваемого класса, однако присутствуют и </w:t>
      </w:r>
      <w:r w:rsidR="00AF5D01">
        <w:t>другие похожие цветы.</w:t>
      </w:r>
    </w:p>
    <w:p w14:paraId="3F292A73" w14:textId="77777777" w:rsidR="00260B58" w:rsidRDefault="00260B58" w:rsidP="005C5126">
      <w:pPr>
        <w:pPrChange w:id="526" w:author="Dron" w:date="2024-09-26T19:04:00Z">
          <w:pPr/>
        </w:pPrChange>
      </w:pPr>
    </w:p>
    <w:p w14:paraId="13BA8576" w14:textId="14D2965C" w:rsidR="008F3BD0" w:rsidRPr="00CA068B" w:rsidRDefault="005E506A" w:rsidP="00DA6A01">
      <w:pPr>
        <w:pStyle w:val="2"/>
        <w:pPrChange w:id="527" w:author="Dron" w:date="2024-09-26T19:14:00Z">
          <w:pPr/>
        </w:pPrChange>
      </w:pPr>
      <w:bookmarkStart w:id="528" w:name="_Toc178269306"/>
      <w:bookmarkStart w:id="529" w:name="_Toc178270518"/>
      <w:ins w:id="530" w:author="netok1383@gmail.com" w:date="2024-09-26T16:51:00Z">
        <w:r>
          <w:t>Поиск похожих изображений с помощью</w:t>
        </w:r>
      </w:ins>
      <w:del w:id="531" w:author="netok1383@gmail.com" w:date="2024-09-26T16:51:00Z">
        <w:r w:rsidR="00AF5D01" w:rsidDel="005E506A">
          <w:delText>Использование</w:delText>
        </w:r>
      </w:del>
      <w:r w:rsidR="00AF5D01">
        <w:t xml:space="preserve"> алгоритма </w:t>
      </w:r>
      <w:r w:rsidR="00AF5D01">
        <w:rPr>
          <w:lang w:val="en-US"/>
        </w:rPr>
        <w:t>SIFT</w:t>
      </w:r>
      <w:bookmarkEnd w:id="528"/>
      <w:bookmarkEnd w:id="529"/>
    </w:p>
    <w:p w14:paraId="28781979" w14:textId="77777777" w:rsidR="00AF5D01" w:rsidRPr="00CA068B" w:rsidRDefault="00AF5D01" w:rsidP="005C5126">
      <w:pPr>
        <w:spacing w:line="480" w:lineRule="auto"/>
        <w:pPrChange w:id="532" w:author="Dron" w:date="2024-09-26T19:05:00Z">
          <w:pPr/>
        </w:pPrChange>
      </w:pPr>
    </w:p>
    <w:p w14:paraId="2537C256" w14:textId="06F87885" w:rsidR="0054581B" w:rsidRDefault="0054581B" w:rsidP="005C5126">
      <w:pPr>
        <w:pPrChange w:id="533" w:author="Dron" w:date="2024-09-26T19:04:00Z">
          <w:pPr/>
        </w:pPrChange>
      </w:pPr>
      <w:r>
        <w:t>После успешного использования методов глубокого обучения для поиска похожих изображений, целесообразно рассмотреть традиционные алгоритмы компьютерного зрения (CV), такие как SIFT (</w:t>
      </w:r>
      <w:proofErr w:type="spellStart"/>
      <w:r>
        <w:t>Scale-Invariant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>). Этот алгоритм позволяет находить похожие изображения на основе локальных особенностей изображений, не полагаясь на предварительное обучение модели.</w:t>
      </w:r>
    </w:p>
    <w:p w14:paraId="6ADDECD6" w14:textId="098EB7BA" w:rsidR="0054581B" w:rsidRDefault="0054581B" w:rsidP="005C5126">
      <w:pPr>
        <w:pPrChange w:id="534" w:author="Dron" w:date="2024-09-26T19:04:00Z">
          <w:pPr/>
        </w:pPrChange>
      </w:pPr>
      <w:r>
        <w:t>В этой части используется алгоритм SIFT для поиска похожих изображений в датасете. SIFT обладает следующими преимуществами:</w:t>
      </w:r>
    </w:p>
    <w:p w14:paraId="5ED3B7C4" w14:textId="77777777" w:rsidR="0054581B" w:rsidRDefault="0054581B" w:rsidP="005C5126">
      <w:pPr>
        <w:pStyle w:val="a4"/>
        <w:numPr>
          <w:ilvl w:val="0"/>
          <w:numId w:val="2"/>
        </w:numPr>
        <w:pPrChange w:id="535" w:author="Dron" w:date="2024-09-26T19:04:00Z">
          <w:pPr>
            <w:pStyle w:val="a4"/>
            <w:numPr>
              <w:numId w:val="2"/>
            </w:numPr>
            <w:ind w:left="709" w:hanging="360"/>
          </w:pPr>
        </w:pPrChange>
      </w:pPr>
      <w:r>
        <w:lastRenderedPageBreak/>
        <w:t>Инвариантность к масштабу и поворотам: SIFT находит ключевые точки и строит дескрипторы, которые устойчивы к изменениям масштаба, угла поворота и освещения изображения.</w:t>
      </w:r>
    </w:p>
    <w:p w14:paraId="7B3DB4F0" w14:textId="77777777" w:rsidR="0054581B" w:rsidRDefault="0054581B" w:rsidP="005C5126">
      <w:pPr>
        <w:pStyle w:val="a4"/>
        <w:numPr>
          <w:ilvl w:val="0"/>
          <w:numId w:val="2"/>
        </w:numPr>
        <w:pPrChange w:id="536" w:author="Dron" w:date="2024-09-26T19:04:00Z">
          <w:pPr>
            <w:pStyle w:val="a4"/>
            <w:numPr>
              <w:numId w:val="2"/>
            </w:numPr>
            <w:ind w:left="709" w:hanging="360"/>
          </w:pPr>
        </w:pPrChange>
      </w:pPr>
      <w:r>
        <w:t>Местное описание изображения: SIFT использует небольшие участки изображения вокруг ключевых точек для создания 128-мерных дескрипторов, что позволяет эффективно сравнивать изображения с похожими локальными особенностями.</w:t>
      </w:r>
    </w:p>
    <w:p w14:paraId="4C1BA4E3" w14:textId="3523F937" w:rsidR="0054581B" w:rsidRDefault="0054581B" w:rsidP="005C5126">
      <w:pPr>
        <w:pStyle w:val="a4"/>
        <w:numPr>
          <w:ilvl w:val="0"/>
          <w:numId w:val="2"/>
        </w:numPr>
        <w:pPrChange w:id="537" w:author="Dron" w:date="2024-09-26T19:04:00Z">
          <w:pPr>
            <w:pStyle w:val="a4"/>
            <w:numPr>
              <w:numId w:val="2"/>
            </w:numPr>
            <w:ind w:left="709" w:hanging="360"/>
          </w:pPr>
        </w:pPrChange>
      </w:pPr>
      <w:r>
        <w:t>Универсальность: Этот метод подходит для сравнения изображений независимо от их класса, что важно для задач поиска по базе данных изображений.</w:t>
      </w:r>
    </w:p>
    <w:p w14:paraId="5E97F832" w14:textId="5B43B618" w:rsidR="0054581B" w:rsidRDefault="0054581B" w:rsidP="005C5126">
      <w:pPr>
        <w:pPrChange w:id="538" w:author="Dron" w:date="2024-09-26T19:04:00Z">
          <w:pPr/>
        </w:pPrChange>
      </w:pPr>
      <w:r>
        <w:t>Для поиска похожих изображений алгоритм SIFT выполняет следующие шаги:</w:t>
      </w:r>
    </w:p>
    <w:p w14:paraId="07198D61" w14:textId="20E662F5" w:rsidR="0054581B" w:rsidRDefault="0054581B" w:rsidP="005C5126">
      <w:pPr>
        <w:pStyle w:val="a4"/>
        <w:numPr>
          <w:ilvl w:val="0"/>
          <w:numId w:val="3"/>
        </w:numPr>
        <w:pPrChange w:id="539" w:author="Dron" w:date="2024-09-26T19:04:00Z">
          <w:pPr>
            <w:pStyle w:val="a4"/>
            <w:numPr>
              <w:numId w:val="3"/>
            </w:numPr>
            <w:ind w:left="709" w:hanging="360"/>
          </w:pPr>
        </w:pPrChange>
      </w:pPr>
      <w:r>
        <w:t>Извлечение признаков для изображения-запроса</w:t>
      </w:r>
      <w:r w:rsidR="0079692F">
        <w:t>: загружается</w:t>
      </w:r>
      <w:r>
        <w:t xml:space="preserve"> изображение-запрос и с помощью SIFT находятся ключевые точки и дескрипторы, которые описывают локальные особенности изображения.</w:t>
      </w:r>
    </w:p>
    <w:p w14:paraId="7A517556" w14:textId="589F06CC" w:rsidR="0054581B" w:rsidRDefault="0054581B" w:rsidP="005C5126">
      <w:pPr>
        <w:pStyle w:val="a4"/>
        <w:numPr>
          <w:ilvl w:val="0"/>
          <w:numId w:val="3"/>
        </w:numPr>
        <w:pPrChange w:id="540" w:author="Dron" w:date="2024-09-26T19:04:00Z">
          <w:pPr>
            <w:pStyle w:val="a4"/>
            <w:numPr>
              <w:numId w:val="3"/>
            </w:numPr>
            <w:ind w:left="709" w:hanging="360"/>
          </w:pPr>
        </w:pPrChange>
      </w:pPr>
      <w:r>
        <w:t xml:space="preserve">Извлечение признаков для изображений из </w:t>
      </w:r>
      <w:r w:rsidR="00371786">
        <w:t>датасета</w:t>
      </w:r>
      <w:r w:rsidR="0079692F">
        <w:t>: для</w:t>
      </w:r>
      <w:r>
        <w:t xml:space="preserve"> всех изображений из обучающего набора также вычисляются ключевые точки и дескрипторы.</w:t>
      </w:r>
    </w:p>
    <w:p w14:paraId="220F5FCD" w14:textId="7226C893" w:rsidR="0054581B" w:rsidRDefault="0054581B" w:rsidP="005C5126">
      <w:pPr>
        <w:pStyle w:val="a4"/>
        <w:numPr>
          <w:ilvl w:val="0"/>
          <w:numId w:val="3"/>
        </w:numPr>
        <w:pPrChange w:id="541" w:author="Dron" w:date="2024-09-26T19:04:00Z">
          <w:pPr>
            <w:pStyle w:val="a4"/>
            <w:numPr>
              <w:numId w:val="3"/>
            </w:numPr>
            <w:ind w:left="709" w:hanging="360"/>
          </w:pPr>
        </w:pPrChange>
      </w:pPr>
      <w:r>
        <w:t>Сравнение дескрипторов</w:t>
      </w:r>
      <w:r w:rsidR="0079692F">
        <w:t>: для</w:t>
      </w:r>
      <w:r>
        <w:t xml:space="preserve"> сравнения признаков используется косинусное сходство, которое позволяет определить степень схожести между дескрипторами изображения-запроса и изображений из базы данных.</w:t>
      </w:r>
    </w:p>
    <w:p w14:paraId="245C303E" w14:textId="1C33A070" w:rsidR="00B06B90" w:rsidRDefault="0054581B" w:rsidP="005C5126">
      <w:pPr>
        <w:pStyle w:val="a4"/>
        <w:numPr>
          <w:ilvl w:val="0"/>
          <w:numId w:val="3"/>
        </w:numPr>
        <w:pPrChange w:id="542" w:author="Dron" w:date="2024-09-26T19:04:00Z">
          <w:pPr>
            <w:pStyle w:val="a4"/>
            <w:numPr>
              <w:numId w:val="3"/>
            </w:numPr>
            <w:ind w:left="709" w:hanging="360"/>
          </w:pPr>
        </w:pPrChange>
      </w:pPr>
      <w:r>
        <w:t>Сортировка по сходству: Все изображения сортируются по убыванию сходства, чтобы выделить наиболее похожие изображения.</w:t>
      </w:r>
    </w:p>
    <w:p w14:paraId="039EA529" w14:textId="2D76746A" w:rsidR="0079692F" w:rsidRDefault="0079692F" w:rsidP="005C5126">
      <w:pPr>
        <w:pPrChange w:id="543" w:author="Dron" w:date="2024-09-26T19:04:00Z">
          <w:pPr/>
        </w:pPrChange>
      </w:pPr>
      <w:r>
        <w:t xml:space="preserve">Пример работы алгоритма </w:t>
      </w:r>
      <w:r>
        <w:rPr>
          <w:lang w:val="en-US"/>
        </w:rPr>
        <w:t>SIFT</w:t>
      </w:r>
      <w:r w:rsidRPr="0079692F">
        <w:t xml:space="preserve"> </w:t>
      </w:r>
      <w:r>
        <w:t>представлен на рисунке 7.</w:t>
      </w:r>
    </w:p>
    <w:p w14:paraId="05B1658E" w14:textId="6B1B2973" w:rsidR="0079692F" w:rsidRDefault="0079692F" w:rsidP="005C5126">
      <w:pPr>
        <w:pStyle w:val="a3"/>
        <w:pPrChange w:id="544" w:author="Dron" w:date="2024-09-26T19:06:00Z">
          <w:pPr/>
        </w:pPrChange>
      </w:pPr>
      <w:bookmarkStart w:id="545" w:name="_Toc178269307"/>
      <w:r w:rsidRPr="0079692F">
        <w:lastRenderedPageBreak/>
        <w:drawing>
          <wp:inline distT="0" distB="0" distL="0" distR="0" wp14:anchorId="58D54FE5" wp14:editId="5C921421">
            <wp:extent cx="5382603" cy="3666844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8098" cy="367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5"/>
    </w:p>
    <w:p w14:paraId="29BEE648" w14:textId="77777777" w:rsidR="0079692F" w:rsidRPr="0079692F" w:rsidRDefault="0079692F" w:rsidP="005C5126">
      <w:pPr>
        <w:pStyle w:val="a3"/>
        <w:pPrChange w:id="546" w:author="Dron" w:date="2024-09-26T19:06:00Z">
          <w:pPr>
            <w:pStyle w:val="a3"/>
          </w:pPr>
        </w:pPrChange>
      </w:pPr>
      <w:bookmarkStart w:id="547" w:name="_Toc178269308"/>
      <w:r>
        <w:t xml:space="preserve">Рисунок 7 – Поиск похожих изображений на основе алгоритма </w:t>
      </w:r>
      <w:r>
        <w:rPr>
          <w:lang w:val="en-US"/>
        </w:rPr>
        <w:t>SIFT</w:t>
      </w:r>
      <w:bookmarkEnd w:id="547"/>
    </w:p>
    <w:p w14:paraId="41958462" w14:textId="77777777" w:rsidR="0079692F" w:rsidRDefault="0079692F" w:rsidP="005C5126">
      <w:pPr>
        <w:pStyle w:val="a3"/>
        <w:pPrChange w:id="548" w:author="Dron" w:date="2024-09-26T19:06:00Z">
          <w:pPr/>
        </w:pPrChange>
      </w:pPr>
    </w:p>
    <w:p w14:paraId="0C121D76" w14:textId="2E80E9A2" w:rsidR="0079692F" w:rsidRDefault="0079692F" w:rsidP="005C5126">
      <w:pPr>
        <w:pPrChange w:id="549" w:author="Dron" w:date="2024-09-26T19:04:00Z">
          <w:pPr/>
        </w:pPrChange>
      </w:pPr>
      <w:r>
        <w:t>Однако,</w:t>
      </w:r>
      <w:r w:rsidR="00371786">
        <w:t xml:space="preserve"> </w:t>
      </w:r>
      <w:r>
        <w:t xml:space="preserve">эффективность алгоритма </w:t>
      </w:r>
      <w:r>
        <w:rPr>
          <w:lang w:val="en-US"/>
        </w:rPr>
        <w:t>SIFT</w:t>
      </w:r>
      <w:r w:rsidRPr="0079692F">
        <w:t xml:space="preserve"> </w:t>
      </w:r>
      <w:r>
        <w:t xml:space="preserve">не оправдала </w:t>
      </w:r>
      <w:r w:rsidR="00371786">
        <w:t>наши ожидания</w:t>
      </w:r>
      <w:r>
        <w:t xml:space="preserve">, результативность алгоритма оказалась </w:t>
      </w:r>
      <w:r w:rsidR="00371786">
        <w:t>хуже</w:t>
      </w:r>
      <w:r w:rsidR="00DE3B49">
        <w:t>,</w:t>
      </w:r>
      <w:r>
        <w:t xml:space="preserve"> чем у других </w:t>
      </w:r>
      <w:r w:rsidR="00371786">
        <w:t>рассмотренных ранее способах, получаемые изображения чаще не похожи на запрошенное с точки зрения сравнения человеком</w:t>
      </w:r>
      <w:r>
        <w:t xml:space="preserve">. </w:t>
      </w:r>
      <w:r w:rsidR="00371786">
        <w:t>Также</w:t>
      </w:r>
      <w:r w:rsidR="008F3BD0">
        <w:t xml:space="preserve"> он является очень медленным и при большом наборе данных выполняется </w:t>
      </w:r>
      <w:r w:rsidR="00371786">
        <w:t>значительно дольше</w:t>
      </w:r>
      <w:r w:rsidR="008F3BD0">
        <w:t xml:space="preserve"> </w:t>
      </w:r>
      <w:r w:rsidR="00371786">
        <w:t>других.</w:t>
      </w:r>
    </w:p>
    <w:p w14:paraId="7D66F214" w14:textId="7161E0A0" w:rsidR="00DE3B49" w:rsidRDefault="00DE3B49" w:rsidP="005C5126">
      <w:pPr>
        <w:pPrChange w:id="550" w:author="Dron" w:date="2024-09-26T19:04:00Z">
          <w:pPr/>
        </w:pPrChange>
      </w:pPr>
    </w:p>
    <w:p w14:paraId="7FB822AD" w14:textId="56175642" w:rsidR="00DE3B49" w:rsidRDefault="00A20ECF" w:rsidP="005C5126">
      <w:pPr>
        <w:pPrChange w:id="551" w:author="Dron" w:date="2024-09-26T19:04:00Z">
          <w:pPr>
            <w:spacing w:line="259" w:lineRule="auto"/>
            <w:ind w:firstLine="0"/>
            <w:jc w:val="left"/>
          </w:pPr>
        </w:pPrChange>
      </w:pPr>
      <w:r>
        <w:br w:type="page"/>
      </w:r>
    </w:p>
    <w:p w14:paraId="7D6CADD4" w14:textId="01E739CC" w:rsidR="00371786" w:rsidRDefault="00C15B52" w:rsidP="00DA6A01">
      <w:pPr>
        <w:pStyle w:val="2"/>
        <w:pPrChange w:id="552" w:author="Dron" w:date="2024-09-26T19:14:00Z">
          <w:pPr/>
        </w:pPrChange>
      </w:pPr>
      <w:bookmarkStart w:id="553" w:name="_Toc178269309"/>
      <w:bookmarkStart w:id="554" w:name="_Toc178270519"/>
      <w:r w:rsidRPr="005C5126">
        <w:rPr>
          <w:rPrChange w:id="555" w:author="Dron" w:date="2024-09-26T19:06:00Z">
            <w:rPr/>
          </w:rPrChange>
        </w:rPr>
        <w:lastRenderedPageBreak/>
        <w:t>П</w:t>
      </w:r>
      <w:r w:rsidRPr="005C5126">
        <w:rPr>
          <w:rPrChange w:id="556" w:author="Dron" w:date="2024-09-26T19:06:00Z">
            <w:rPr/>
          </w:rPrChange>
        </w:rPr>
        <w:t>о</w:t>
      </w:r>
      <w:r w:rsidRPr="005C5126">
        <w:rPr>
          <w:rPrChange w:id="557" w:author="Dron" w:date="2024-09-26T19:06:00Z">
            <w:rPr/>
          </w:rPrChange>
        </w:rPr>
        <w:t>и</w:t>
      </w:r>
      <w:r w:rsidRPr="005C5126">
        <w:rPr>
          <w:rPrChange w:id="558" w:author="Dron" w:date="2024-09-26T19:06:00Z">
            <w:rPr/>
          </w:rPrChange>
        </w:rPr>
        <w:t>с</w:t>
      </w:r>
      <w:r w:rsidRPr="005C5126">
        <w:rPr>
          <w:rPrChange w:id="559" w:author="Dron" w:date="2024-09-26T19:06:00Z">
            <w:rPr/>
          </w:rPrChange>
        </w:rPr>
        <w:t>к</w:t>
      </w:r>
      <w:r>
        <w:t xml:space="preserve"> похожих изображений с помощью кластеризации</w:t>
      </w:r>
      <w:bookmarkEnd w:id="553"/>
      <w:bookmarkEnd w:id="554"/>
    </w:p>
    <w:p w14:paraId="141C7298" w14:textId="77777777" w:rsidR="00C15B52" w:rsidRPr="00C15B52" w:rsidRDefault="00C15B52" w:rsidP="005C5126">
      <w:pPr>
        <w:spacing w:line="480" w:lineRule="auto"/>
        <w:pPrChange w:id="560" w:author="Dron" w:date="2024-09-26T19:06:00Z">
          <w:pPr/>
        </w:pPrChange>
      </w:pPr>
    </w:p>
    <w:p w14:paraId="13A49B00" w14:textId="228FB057" w:rsidR="00DE3B49" w:rsidRDefault="00DE3B49" w:rsidP="005C5126">
      <w:pPr>
        <w:pPrChange w:id="561" w:author="Dron" w:date="2024-09-26T19:04:00Z">
          <w:pPr/>
        </w:pPrChange>
      </w:pPr>
      <w:r>
        <w:t xml:space="preserve">После применения алгоритмов поиска похожих изображений, возникает задача группировки и анализа всего набора данных. Кластеризация изображений позволяет объединить похожие изображения в группы, что помогает лучше понимать структуру и особенности датасета. В данном разделе используется </w:t>
      </w:r>
      <w:proofErr w:type="spellStart"/>
      <w:r>
        <w:t>предобученная</w:t>
      </w:r>
      <w:proofErr w:type="spellEnd"/>
      <w:r>
        <w:t xml:space="preserve"> модель глубокого обучения для извлечения признаков изображений и последующей кластеризации.</w:t>
      </w:r>
    </w:p>
    <w:p w14:paraId="2CDB1103" w14:textId="5A9EBF04" w:rsidR="00DE3B49" w:rsidRDefault="00A20ECF" w:rsidP="005C5126">
      <w:pPr>
        <w:pPrChange w:id="562" w:author="Dron" w:date="2024-09-26T19:04:00Z">
          <w:pPr/>
        </w:pPrChange>
      </w:pPr>
      <w:r>
        <w:t>Для реализации такого подхода используется</w:t>
      </w:r>
      <w:r w:rsidR="00DE3B49">
        <w:t xml:space="preserve"> модель EfficientNetB0, обученная на большом наборе данных </w:t>
      </w:r>
      <w:proofErr w:type="spellStart"/>
      <w:r w:rsidR="00DE3B49">
        <w:t>ImageNet</w:t>
      </w:r>
      <w:proofErr w:type="spellEnd"/>
      <w:r w:rsidR="00DE3B49">
        <w:t>. Модель применяется для извлечения признаков из изображений, что позволяет использовать её как универсальный инструмент для анализа различных изображений, независимо от их содержимого.</w:t>
      </w:r>
    </w:p>
    <w:p w14:paraId="12C65F66" w14:textId="36C6045D" w:rsidR="00DE3B49" w:rsidRDefault="00DE3B49" w:rsidP="005C5126">
      <w:pPr>
        <w:pPrChange w:id="563" w:author="Dron" w:date="2024-09-26T19:04:00Z">
          <w:pPr/>
        </w:pPrChange>
      </w:pPr>
      <w:r>
        <w:t>Эта модель загружается без верхнего слоя</w:t>
      </w:r>
      <w:r w:rsidR="00A20ECF">
        <w:t xml:space="preserve">, </w:t>
      </w:r>
      <w:r>
        <w:t xml:space="preserve">что позволяет использовать выходы из последнего глобального усредняющего </w:t>
      </w:r>
      <w:r w:rsidR="00A20ECF">
        <w:t>слоя в</w:t>
      </w:r>
      <w:r>
        <w:t xml:space="preserve"> качестве признаков.</w:t>
      </w:r>
    </w:p>
    <w:p w14:paraId="2E9FF5B1" w14:textId="714B36A7" w:rsidR="00DE3B49" w:rsidRDefault="00A20ECF" w:rsidP="005C5126">
      <w:pPr>
        <w:pPrChange w:id="564" w:author="Dron" w:date="2024-09-26T19:04:00Z">
          <w:pPr/>
        </w:pPrChange>
      </w:pPr>
      <w:r>
        <w:t>Общий подход к работе заключается в следующем: д</w:t>
      </w:r>
      <w:r w:rsidR="00DE3B49">
        <w:t>ля каждой партии изображений производится предварительная обработка (нормализация) для приведения их к нужному формату. Затем через модель проходят изображения и извлекаются признаки.</w:t>
      </w:r>
    </w:p>
    <w:p w14:paraId="4F14AAD6" w14:textId="48A89162" w:rsidR="00DE3B49" w:rsidRDefault="00DE3B49" w:rsidP="005C5126">
      <w:pPr>
        <w:pPrChange w:id="565" w:author="Dron" w:date="2024-09-26T19:04:00Z">
          <w:pPr/>
        </w:pPrChange>
      </w:pPr>
      <w:r>
        <w:t>Эти признаки представляют собой вектор высокой размерности, описывающий содержание каждого изображения, что позволяет эффективно сравнивать их друг с другом.</w:t>
      </w:r>
    </w:p>
    <w:p w14:paraId="66EAAEA1" w14:textId="77777777" w:rsidR="00DE3B49" w:rsidRDefault="00DE3B49" w:rsidP="005C5126">
      <w:pPr>
        <w:pPrChange w:id="566" w:author="Dron" w:date="2024-09-26T19:04:00Z">
          <w:pPr/>
        </w:pPrChange>
      </w:pPr>
      <w:r>
        <w:t>Извлечённые признаки имеют высокую размерность, что может создавать сложности при последующей кластеризации. Чтобы упростить задачу и устранить избыточную информацию, используется метод главных компонент (PCA). PCA снижает размерность данных, сохраняя наиболее важные характеристики признаков.</w:t>
      </w:r>
    </w:p>
    <w:p w14:paraId="6C5A6A59" w14:textId="05DE4428" w:rsidR="00DE3B49" w:rsidRDefault="00DE3B49" w:rsidP="005C5126">
      <w:pPr>
        <w:pPrChange w:id="567" w:author="Dron" w:date="2024-09-26T19:04:00Z">
          <w:pPr/>
        </w:pPrChange>
      </w:pPr>
      <w:r>
        <w:t>Это позволяет улучшить качество кластеризации, уменьшить шум и ускорить вычисления.</w:t>
      </w:r>
    </w:p>
    <w:p w14:paraId="63AEBF82" w14:textId="77777777" w:rsidR="00DE3B49" w:rsidRDefault="00DE3B49" w:rsidP="005C5126">
      <w:pPr>
        <w:pPrChange w:id="568" w:author="Dron" w:date="2024-09-26T19:04:00Z">
          <w:pPr/>
        </w:pPrChange>
      </w:pPr>
      <w:r>
        <w:lastRenderedPageBreak/>
        <w:t>Для кластеризации используется метод k-</w:t>
      </w:r>
      <w:proofErr w:type="spellStart"/>
      <w:r>
        <w:t>means</w:t>
      </w:r>
      <w:proofErr w:type="spellEnd"/>
      <w:r>
        <w:t>. Алгоритм находит оптимальные центры кластеров, минимизируя расстояние между изображениями и этими центрами.</w:t>
      </w:r>
    </w:p>
    <w:p w14:paraId="2FAE1761" w14:textId="475C296F" w:rsidR="0079692F" w:rsidRDefault="00DE3B49" w:rsidP="005C5126">
      <w:pPr>
        <w:rPr>
          <w:ins w:id="569" w:author="Dron" w:date="2024-09-26T19:06:00Z"/>
        </w:rPr>
      </w:pPr>
      <w:r>
        <w:t xml:space="preserve">Для подбора оптимального числа кластеров применяется метод локтя. Он основывается на анализе графика зависимости </w:t>
      </w:r>
      <w:proofErr w:type="spellStart"/>
      <w:r>
        <w:t>внутрикластерного</w:t>
      </w:r>
      <w:proofErr w:type="spellEnd"/>
      <w:r>
        <w:t xml:space="preserve"> разброса от количества кластеров. Точка "излома" на графике указывает на оптимальное число кластеров.</w:t>
      </w:r>
      <w:r w:rsidR="00A20ECF">
        <w:t xml:space="preserve"> В дополнение к этому реализуется метод силуэта, данный метода говорит о возможном корректном числе кластеров при обнаружении всплеска, метод локтя представлен на рисунке 8, метода силуэта на рисунке 9.</w:t>
      </w:r>
    </w:p>
    <w:p w14:paraId="35AE5480" w14:textId="77777777" w:rsidR="005C5126" w:rsidRDefault="005C5126" w:rsidP="005C5126">
      <w:pPr>
        <w:pStyle w:val="a3"/>
        <w:pPrChange w:id="570" w:author="Dron" w:date="2024-09-26T19:06:00Z">
          <w:pPr/>
        </w:pPrChange>
      </w:pPr>
    </w:p>
    <w:p w14:paraId="06DBBAAE" w14:textId="0929ED75" w:rsidR="00A20ECF" w:rsidRDefault="00A20ECF" w:rsidP="005C5126">
      <w:pPr>
        <w:pStyle w:val="a3"/>
        <w:pPrChange w:id="571" w:author="Dron" w:date="2024-09-26T19:06:00Z">
          <w:pPr/>
        </w:pPrChange>
      </w:pPr>
      <w:bookmarkStart w:id="572" w:name="_Toc178269310"/>
      <w:r w:rsidRPr="00A20ECF">
        <w:drawing>
          <wp:inline distT="0" distB="0" distL="0" distR="0" wp14:anchorId="7A97E3F2" wp14:editId="5A71422C">
            <wp:extent cx="6126176" cy="3104017"/>
            <wp:effectExtent l="0" t="0" r="825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6556" cy="31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2"/>
    </w:p>
    <w:p w14:paraId="288750A3" w14:textId="536E5EA1" w:rsidR="00A20ECF" w:rsidRDefault="00A20ECF" w:rsidP="005C5126">
      <w:pPr>
        <w:pStyle w:val="a3"/>
        <w:pPrChange w:id="573" w:author="Dron" w:date="2024-09-26T19:06:00Z">
          <w:pPr>
            <w:pStyle w:val="a3"/>
          </w:pPr>
        </w:pPrChange>
      </w:pPr>
      <w:bookmarkStart w:id="574" w:name="_Toc178269311"/>
      <w:r>
        <w:t>Рисунок 8 – Метод локтя для поиска оптимального числа кластеров</w:t>
      </w:r>
      <w:bookmarkEnd w:id="574"/>
    </w:p>
    <w:p w14:paraId="4C3130D0" w14:textId="162A6BBD" w:rsidR="00A20ECF" w:rsidRDefault="00A20ECF" w:rsidP="005C5126">
      <w:pPr>
        <w:pStyle w:val="a3"/>
        <w:pPrChange w:id="575" w:author="Dron" w:date="2024-09-26T19:06:00Z">
          <w:pPr/>
        </w:pPrChange>
      </w:pPr>
    </w:p>
    <w:p w14:paraId="7473F2C5" w14:textId="6CE41327" w:rsidR="00A20ECF" w:rsidRDefault="00A20ECF" w:rsidP="005C5126">
      <w:pPr>
        <w:pStyle w:val="a3"/>
        <w:pPrChange w:id="576" w:author="Dron" w:date="2024-09-26T19:06:00Z">
          <w:pPr/>
        </w:pPrChange>
      </w:pPr>
      <w:bookmarkStart w:id="577" w:name="_Toc178269312"/>
      <w:r w:rsidRPr="00A20ECF">
        <w:lastRenderedPageBreak/>
        <w:drawing>
          <wp:inline distT="0" distB="0" distL="0" distR="0" wp14:anchorId="61B94004" wp14:editId="5A9A4F61">
            <wp:extent cx="6086865" cy="3123788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0264" cy="312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7"/>
    </w:p>
    <w:p w14:paraId="04BFB3FC" w14:textId="0DC31DE9" w:rsidR="00A20ECF" w:rsidRDefault="00A20ECF" w:rsidP="005C5126">
      <w:pPr>
        <w:pStyle w:val="a3"/>
        <w:pPrChange w:id="578" w:author="Dron" w:date="2024-09-26T19:06:00Z">
          <w:pPr>
            <w:pStyle w:val="a3"/>
          </w:pPr>
        </w:pPrChange>
      </w:pPr>
      <w:bookmarkStart w:id="579" w:name="_Toc178269313"/>
      <w:r>
        <w:t>Рисунок 9 – Метода силуэта для поиска оптимального числа кластеров</w:t>
      </w:r>
      <w:bookmarkEnd w:id="579"/>
    </w:p>
    <w:p w14:paraId="115F34E9" w14:textId="0C7D8A24" w:rsidR="00A20ECF" w:rsidRDefault="00A20ECF" w:rsidP="005C5126">
      <w:pPr>
        <w:pStyle w:val="a3"/>
        <w:pPrChange w:id="580" w:author="Dron" w:date="2024-09-26T19:06:00Z">
          <w:pPr/>
        </w:pPrChange>
      </w:pPr>
    </w:p>
    <w:p w14:paraId="47294318" w14:textId="66DB5AA0" w:rsidR="00A20ECF" w:rsidRDefault="00BF2BEB" w:rsidP="005C5126">
      <w:pPr>
        <w:rPr>
          <w:ins w:id="581" w:author="Dron" w:date="2024-09-26T19:06:00Z"/>
        </w:rPr>
      </w:pPr>
      <w:r>
        <w:t xml:space="preserve">Оба метода не дают очевидных ответов, однако при дальнейшем исследовании было принято использовать 7 кластеров. Была обучена модель </w:t>
      </w:r>
      <w:proofErr w:type="spellStart"/>
      <w:r>
        <w:rPr>
          <w:lang w:val="en-US"/>
        </w:rPr>
        <w:t>KMeans</w:t>
      </w:r>
      <w:proofErr w:type="spellEnd"/>
      <w:r>
        <w:t xml:space="preserve"> с 7 кластерами, и для визуализации данных применен метод </w:t>
      </w:r>
      <w:r>
        <w:rPr>
          <w:lang w:val="en-US"/>
        </w:rPr>
        <w:t>TSNE</w:t>
      </w:r>
      <w:r>
        <w:t>, пример распределения кластеров представлен на рисунке 10</w:t>
      </w:r>
      <w:r w:rsidR="00F92123">
        <w:t>, пример кластера представлен на рисунке 11</w:t>
      </w:r>
      <w:ins w:id="582" w:author="Dron" w:date="2024-09-26T19:06:00Z">
        <w:r w:rsidR="005C5126">
          <w:t>.</w:t>
        </w:r>
      </w:ins>
    </w:p>
    <w:p w14:paraId="083095DA" w14:textId="77777777" w:rsidR="005C5126" w:rsidRPr="00BF2BEB" w:rsidRDefault="005C5126" w:rsidP="005C5126">
      <w:pPr>
        <w:pStyle w:val="a3"/>
        <w:pPrChange w:id="583" w:author="Dron" w:date="2024-09-26T19:06:00Z">
          <w:pPr/>
        </w:pPrChange>
      </w:pPr>
    </w:p>
    <w:p w14:paraId="656F8276" w14:textId="7C551D91" w:rsidR="00B31868" w:rsidRDefault="00BF2BEB" w:rsidP="005C5126">
      <w:pPr>
        <w:pStyle w:val="a3"/>
        <w:pPrChange w:id="584" w:author="Dron" w:date="2024-09-26T19:06:00Z">
          <w:pPr/>
        </w:pPrChange>
      </w:pPr>
      <w:bookmarkStart w:id="585" w:name="_Toc178269314"/>
      <w:r w:rsidRPr="00BF2BEB">
        <w:drawing>
          <wp:inline distT="0" distB="0" distL="0" distR="0" wp14:anchorId="6A1FB87B" wp14:editId="4C949CED">
            <wp:extent cx="5940425" cy="302196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5"/>
    </w:p>
    <w:p w14:paraId="685C2BF9" w14:textId="0315BAF5" w:rsidR="00BF2BEB" w:rsidRDefault="00BF2BEB" w:rsidP="005C5126">
      <w:pPr>
        <w:pStyle w:val="a3"/>
        <w:pPrChange w:id="586" w:author="Dron" w:date="2024-09-26T19:06:00Z">
          <w:pPr>
            <w:pStyle w:val="a3"/>
          </w:pPr>
        </w:pPrChange>
      </w:pPr>
      <w:bookmarkStart w:id="587" w:name="_Toc178269315"/>
      <w:r>
        <w:t>Рисунок 10 – Распределение кластеров</w:t>
      </w:r>
      <w:bookmarkEnd w:id="587"/>
    </w:p>
    <w:p w14:paraId="73B1FAFA" w14:textId="0DF64EF3" w:rsidR="00BF2BEB" w:rsidRDefault="00BF2BEB" w:rsidP="005C5126">
      <w:pPr>
        <w:pStyle w:val="a3"/>
        <w:pPrChange w:id="588" w:author="Dron" w:date="2024-09-26T19:07:00Z">
          <w:pPr/>
        </w:pPrChange>
      </w:pPr>
    </w:p>
    <w:p w14:paraId="3D3F69B7" w14:textId="044D4FDA" w:rsidR="00BF2BEB" w:rsidRDefault="002B1AF9" w:rsidP="005C5126">
      <w:pPr>
        <w:pStyle w:val="a3"/>
        <w:pPrChange w:id="589" w:author="Dron" w:date="2024-09-26T19:07:00Z">
          <w:pPr/>
        </w:pPrChange>
      </w:pPr>
      <w:bookmarkStart w:id="590" w:name="_Toc178269316"/>
      <w:r w:rsidRPr="002B1AF9">
        <w:lastRenderedPageBreak/>
        <w:drawing>
          <wp:inline distT="0" distB="0" distL="0" distR="0" wp14:anchorId="7EC047B5" wp14:editId="1136F478">
            <wp:extent cx="4779593" cy="4782658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2074" cy="48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0"/>
    </w:p>
    <w:p w14:paraId="24FD10C6" w14:textId="21903C6A" w:rsidR="002B1AF9" w:rsidRDefault="002B1AF9" w:rsidP="005C5126">
      <w:pPr>
        <w:pStyle w:val="a3"/>
        <w:pPrChange w:id="591" w:author="Dron" w:date="2024-09-26T19:07:00Z">
          <w:pPr>
            <w:pStyle w:val="a3"/>
          </w:pPr>
        </w:pPrChange>
      </w:pPr>
      <w:bookmarkStart w:id="592" w:name="_Toc178269317"/>
      <w:r>
        <w:t>Рисунок 11 – Поиск похожих изображений на основе кластеризаци</w:t>
      </w:r>
      <w:bookmarkEnd w:id="592"/>
      <w:ins w:id="593" w:author="Dron" w:date="2024-09-26T19:07:00Z">
        <w:r w:rsidR="005C5126">
          <w:t>и</w:t>
        </w:r>
      </w:ins>
    </w:p>
    <w:p w14:paraId="60918183" w14:textId="49227B1F" w:rsidR="00825088" w:rsidRDefault="00825088" w:rsidP="005C5126">
      <w:pPr>
        <w:pStyle w:val="a3"/>
        <w:pPrChange w:id="594" w:author="Dron" w:date="2024-09-26T19:07:00Z">
          <w:pPr>
            <w:spacing w:line="259" w:lineRule="auto"/>
            <w:ind w:firstLine="0"/>
            <w:jc w:val="left"/>
          </w:pPr>
        </w:pPrChange>
      </w:pPr>
      <w:r>
        <w:br w:type="page"/>
      </w:r>
    </w:p>
    <w:p w14:paraId="4ADA29C1" w14:textId="5BF5AA0B" w:rsidR="00825088" w:rsidRDefault="00825088" w:rsidP="00DA6A01">
      <w:pPr>
        <w:pStyle w:val="1"/>
        <w:pPrChange w:id="595" w:author="Dron" w:date="2024-09-26T19:14:00Z">
          <w:pPr>
            <w:pStyle w:val="a3"/>
          </w:pPr>
        </w:pPrChange>
      </w:pPr>
      <w:bookmarkStart w:id="596" w:name="_Toc178270520"/>
      <w:r w:rsidRPr="00DA6A01">
        <w:rPr>
          <w:rPrChange w:id="597" w:author="Dron" w:date="2024-09-26T19:14:00Z">
            <w:rPr/>
          </w:rPrChange>
        </w:rPr>
        <w:lastRenderedPageBreak/>
        <w:t>ЗАКЛЮЧЕНИЕ</w:t>
      </w:r>
      <w:bookmarkEnd w:id="596"/>
    </w:p>
    <w:p w14:paraId="01D30B6B" w14:textId="1869AA6A" w:rsidR="00825088" w:rsidRDefault="00825088" w:rsidP="005C5126">
      <w:pPr>
        <w:pPrChange w:id="598" w:author="Dron" w:date="2024-09-26T19:07:00Z">
          <w:pPr>
            <w:pStyle w:val="a3"/>
          </w:pPr>
        </w:pPrChange>
      </w:pPr>
    </w:p>
    <w:p w14:paraId="28BB743C" w14:textId="3A66F677" w:rsidR="00825088" w:rsidRDefault="00825088" w:rsidP="005C5126">
      <w:pPr>
        <w:pPrChange w:id="599" w:author="Dron" w:date="2024-09-26T19:07:00Z">
          <w:pPr/>
        </w:pPrChange>
      </w:pPr>
    </w:p>
    <w:p w14:paraId="44661223" w14:textId="76997E6C" w:rsidR="00825088" w:rsidRDefault="003E6F39" w:rsidP="005C5126">
      <w:pPr>
        <w:pPrChange w:id="600" w:author="Dron" w:date="2024-09-26T19:04:00Z">
          <w:pPr/>
        </w:pPrChange>
      </w:pPr>
      <w:r>
        <w:t xml:space="preserve">   В данной работе использовалось несколько подходов для поиска похожих изображений: на основе предсказанных классов с использованием </w:t>
      </w:r>
      <w:proofErr w:type="spellStart"/>
      <w:r>
        <w:t>сверточных</w:t>
      </w:r>
      <w:proofErr w:type="spellEnd"/>
      <w:r>
        <w:t xml:space="preserve"> нейронных сетей и с помощью извлечения признаков через алгоритмы, такие как SIFT. Разработанные методы продемонстрировали возможности глубоких нейронных сетей и традиционных методов компьютерного зрения для поиска изображений, схожих по содержанию.</w:t>
      </w:r>
    </w:p>
    <w:p w14:paraId="7993F655" w14:textId="023ED933" w:rsidR="003E6F39" w:rsidRDefault="003E6F39" w:rsidP="005C5126">
      <w:pPr>
        <w:pPrChange w:id="601" w:author="Dron" w:date="2024-09-26T19:04:00Z">
          <w:pPr/>
        </w:pPrChange>
      </w:pPr>
      <w:r>
        <w:t>С помощью предобученной модели были извлечены высокоуровневые признаки изображений, что позволило провести кластеризацию изображений. Для повышения эффективности работы была использована техника понижения размерности с помощью метода главных компонент (PCA), что улучшило качество кластеризации и снизило вычислительные затраты. С помощью комбинации методов локтя и силуэта было достигнуто оптимальное число кластеров.</w:t>
      </w:r>
    </w:p>
    <w:p w14:paraId="0B6AAECF" w14:textId="4AF60841" w:rsidR="003E6F39" w:rsidRDefault="003E6F39" w:rsidP="005C5126">
      <w:pPr>
        <w:pPrChange w:id="602" w:author="Dron" w:date="2024-09-26T19:04:00Z">
          <w:pPr/>
        </w:pPrChange>
      </w:pPr>
      <w:r>
        <w:t>Результаты показали, что применение нейронных сетей и традиционных методов компьютерного зрения позволяет решать задачу поиска похожих изображений с высокой точностью. Кластеризация же предоставляет возможность структурировать датасет, что полезно для дальнейшего анализа и понимания внутренней организации данных. Такой подход может быть полезен в различных практических приложениях, например, в системах рекомендаций или классификации изображений.</w:t>
      </w:r>
    </w:p>
    <w:p w14:paraId="401F181A" w14:textId="134DA0AF" w:rsidR="00EA1F8D" w:rsidRDefault="003E6F39" w:rsidP="005C5126">
      <w:pPr>
        <w:pPrChange w:id="603" w:author="Dron" w:date="2024-09-26T19:04:00Z">
          <w:pPr/>
        </w:pPrChange>
      </w:pPr>
      <w:r>
        <w:t>Работа демонстрирует, как сочетание различных подходов — от извлечения признаков до кластеризации — может быть эффективно применено для анализа визуальных данных, предоставляя мощные инструменты для решения прикладных задач в компьютерном зрении.</w:t>
      </w:r>
    </w:p>
    <w:p w14:paraId="241A13CC" w14:textId="77777777" w:rsidR="00EA1F8D" w:rsidRDefault="00EA1F8D" w:rsidP="005C5126">
      <w:pPr>
        <w:pPrChange w:id="604" w:author="Dron" w:date="2024-09-26T19:04:00Z">
          <w:pPr>
            <w:spacing w:line="259" w:lineRule="auto"/>
            <w:ind w:firstLine="0"/>
            <w:jc w:val="left"/>
          </w:pPr>
        </w:pPrChange>
      </w:pPr>
      <w:r>
        <w:br w:type="page"/>
      </w:r>
    </w:p>
    <w:p w14:paraId="4F373088" w14:textId="3876B21D" w:rsidR="003E6F39" w:rsidRDefault="00CA068B" w:rsidP="00DA6A01">
      <w:pPr>
        <w:pStyle w:val="1"/>
        <w:rPr>
          <w:ins w:id="605" w:author="Dron" w:date="2024-09-26T19:07:00Z"/>
        </w:rPr>
        <w:pPrChange w:id="606" w:author="Dron" w:date="2024-09-26T19:14:00Z">
          <w:pPr/>
        </w:pPrChange>
      </w:pPr>
      <w:bookmarkStart w:id="607" w:name="_Toc178270521"/>
      <w:r>
        <w:lastRenderedPageBreak/>
        <w:t>СПИСОК ИСПОЛЬЗУЕМОЙ ЛИТЕРАТУРЫ</w:t>
      </w:r>
      <w:bookmarkEnd w:id="607"/>
    </w:p>
    <w:p w14:paraId="3C9BDCD3" w14:textId="77777777" w:rsidR="005C5126" w:rsidRPr="005C5126" w:rsidRDefault="005C5126" w:rsidP="005C5126">
      <w:pPr>
        <w:rPr>
          <w:rPrChange w:id="608" w:author="Dron" w:date="2024-09-26T19:07:00Z">
            <w:rPr/>
          </w:rPrChange>
        </w:rPr>
        <w:pPrChange w:id="609" w:author="Dron" w:date="2024-09-26T19:07:00Z">
          <w:pPr>
            <w:pStyle w:val="a3"/>
          </w:pPr>
        </w:pPrChange>
      </w:pPr>
    </w:p>
    <w:p w14:paraId="0D305F51" w14:textId="13C54DC4" w:rsidR="00CA068B" w:rsidRDefault="00CA068B" w:rsidP="005C5126">
      <w:pPr>
        <w:pPrChange w:id="610" w:author="Dron" w:date="2024-09-26T19:07:00Z">
          <w:pPr>
            <w:pStyle w:val="a3"/>
          </w:pPr>
        </w:pPrChange>
      </w:pPr>
    </w:p>
    <w:p w14:paraId="1345198B" w14:textId="5CF1ABF5" w:rsidR="00CA068B" w:rsidRDefault="00CA068B" w:rsidP="005C5126">
      <w:pPr>
        <w:pStyle w:val="a3"/>
        <w:pPrChange w:id="611" w:author="Dron" w:date="2024-09-26T19:04:00Z">
          <w:pPr>
            <w:pStyle w:val="a3"/>
          </w:pPr>
        </w:pPrChange>
      </w:pPr>
    </w:p>
    <w:p w14:paraId="3E5EB444" w14:textId="036F351C" w:rsidR="00CA068B" w:rsidRPr="005C5126" w:rsidRDefault="005C5126" w:rsidP="005C5126">
      <w:pPr>
        <w:ind w:firstLine="0"/>
        <w:jc w:val="left"/>
        <w:rPr>
          <w:lang w:val="en-US"/>
          <w:rPrChange w:id="612" w:author="Dron" w:date="2024-09-26T19:08:00Z">
            <w:rPr>
              <w:lang w:val="en-US"/>
            </w:rPr>
          </w:rPrChange>
        </w:rPr>
        <w:pPrChange w:id="613" w:author="Dron" w:date="2024-09-26T19:08:00Z">
          <w:pPr>
            <w:pStyle w:val="a4"/>
            <w:numPr>
              <w:numId w:val="5"/>
            </w:numPr>
            <w:ind w:left="1429" w:hanging="360"/>
          </w:pPr>
        </w:pPrChange>
      </w:pPr>
      <w:ins w:id="614" w:author="Dron" w:date="2024-09-26T19:08:00Z">
        <w:r w:rsidRPr="005C5126">
          <w:rPr>
            <w:lang w:val="en-US"/>
            <w:rPrChange w:id="615" w:author="Dron" w:date="2024-09-26T19:08:00Z">
              <w:rPr/>
            </w:rPrChange>
          </w:rPr>
          <w:t xml:space="preserve">1. </w:t>
        </w:r>
      </w:ins>
      <w:r w:rsidR="00CA068B" w:rsidRPr="005C5126">
        <w:rPr>
          <w:lang w:val="en-US"/>
          <w:rPrChange w:id="616" w:author="Dron" w:date="2024-09-26T19:08:00Z">
            <w:rPr>
              <w:lang w:val="en-US"/>
            </w:rPr>
          </w:rPrChange>
        </w:rPr>
        <w:t xml:space="preserve">Flowers Recognition – </w:t>
      </w:r>
      <w:r w:rsidR="00CA068B">
        <w:t>режим</w:t>
      </w:r>
      <w:r w:rsidR="00CA068B" w:rsidRPr="005C5126">
        <w:rPr>
          <w:lang w:val="en-US"/>
          <w:rPrChange w:id="617" w:author="Dron" w:date="2024-09-26T19:08:00Z">
            <w:rPr>
              <w:lang w:val="en-US"/>
            </w:rPr>
          </w:rPrChange>
        </w:rPr>
        <w:t xml:space="preserve"> </w:t>
      </w:r>
      <w:r w:rsidR="00CA068B">
        <w:t>доступа</w:t>
      </w:r>
      <w:r w:rsidR="00CA068B" w:rsidRPr="005C5126">
        <w:rPr>
          <w:lang w:val="en-US"/>
          <w:rPrChange w:id="618" w:author="Dron" w:date="2024-09-26T19:08:00Z">
            <w:rPr>
              <w:lang w:val="en-US"/>
            </w:rPr>
          </w:rPrChange>
        </w:rPr>
        <w:t xml:space="preserve">: </w:t>
      </w:r>
      <w:r w:rsidR="00CA068B" w:rsidRPr="005C5126">
        <w:rPr>
          <w:lang w:val="en-US"/>
          <w:rPrChange w:id="619" w:author="Dron" w:date="2024-09-26T19:08:00Z">
            <w:rPr>
              <w:lang w:val="en-US"/>
            </w:rPr>
          </w:rPrChange>
        </w:rPr>
        <w:fldChar w:fldCharType="begin"/>
      </w:r>
      <w:r w:rsidR="00CA068B" w:rsidRPr="005C5126">
        <w:rPr>
          <w:lang w:val="en-US"/>
          <w:rPrChange w:id="620" w:author="Dron" w:date="2024-09-26T19:08:00Z">
            <w:rPr>
              <w:lang w:val="en-US"/>
            </w:rPr>
          </w:rPrChange>
        </w:rPr>
        <w:instrText xml:space="preserve"> HYPERLINK "https://www.kaggle.com/datasets/alxmamaev/flowers-recognition" </w:instrText>
      </w:r>
      <w:r w:rsidR="00CA068B" w:rsidRPr="005C5126">
        <w:rPr>
          <w:lang w:val="en-US"/>
          <w:rPrChange w:id="621" w:author="Dron" w:date="2024-09-26T19:08:00Z">
            <w:rPr>
              <w:lang w:val="en-US"/>
            </w:rPr>
          </w:rPrChange>
        </w:rPr>
        <w:fldChar w:fldCharType="separate"/>
      </w:r>
      <w:r w:rsidR="00CA068B" w:rsidRPr="005C5126">
        <w:rPr>
          <w:rStyle w:val="aa"/>
          <w:lang w:val="en-US"/>
          <w:rPrChange w:id="622" w:author="Dron" w:date="2024-09-26T19:08:00Z">
            <w:rPr>
              <w:rStyle w:val="aa"/>
              <w:lang w:val="en-US"/>
            </w:rPr>
          </w:rPrChange>
        </w:rPr>
        <w:t>https://www.kaggle.com/datasets/alxmamaev/flowers-recognition</w:t>
      </w:r>
      <w:r w:rsidR="00CA068B" w:rsidRPr="005C5126">
        <w:rPr>
          <w:lang w:val="en-US"/>
          <w:rPrChange w:id="623" w:author="Dron" w:date="2024-09-26T19:08:00Z">
            <w:rPr>
              <w:lang w:val="en-US"/>
            </w:rPr>
          </w:rPrChange>
        </w:rPr>
        <w:fldChar w:fldCharType="end"/>
      </w:r>
    </w:p>
    <w:p w14:paraId="034F9692" w14:textId="790676CD" w:rsidR="00CA068B" w:rsidRDefault="005C5126" w:rsidP="005C5126">
      <w:pPr>
        <w:pStyle w:val="a4"/>
        <w:ind w:left="0" w:firstLine="0"/>
        <w:jc w:val="left"/>
        <w:rPr>
          <w:lang w:val="en-US"/>
        </w:rPr>
        <w:pPrChange w:id="624" w:author="Dron" w:date="2024-09-26T19:08:00Z">
          <w:pPr>
            <w:pStyle w:val="a4"/>
            <w:numPr>
              <w:numId w:val="5"/>
            </w:numPr>
            <w:ind w:left="1429" w:hanging="360"/>
          </w:pPr>
        </w:pPrChange>
      </w:pPr>
      <w:ins w:id="625" w:author="Dron" w:date="2024-09-26T19:08:00Z">
        <w:r w:rsidRPr="005C5126">
          <w:rPr>
            <w:lang w:val="en-US"/>
            <w:rPrChange w:id="626" w:author="Dron" w:date="2024-09-26T19:08:00Z">
              <w:rPr/>
            </w:rPrChange>
          </w:rPr>
          <w:t xml:space="preserve">2. </w:t>
        </w:r>
      </w:ins>
      <w:r w:rsidR="00CA068B" w:rsidRPr="00CA068B">
        <w:rPr>
          <w:lang w:val="en-US"/>
        </w:rPr>
        <w:t xml:space="preserve">Petals to the Metal - Flower Classification on TPU </w:t>
      </w:r>
      <w:r w:rsidR="00CA068B">
        <w:rPr>
          <w:lang w:val="en-US"/>
        </w:rPr>
        <w:t>–</w:t>
      </w:r>
      <w:r w:rsidR="00CA068B" w:rsidRPr="00CA068B">
        <w:rPr>
          <w:lang w:val="en-US"/>
        </w:rPr>
        <w:t xml:space="preserve"> </w:t>
      </w:r>
      <w:r w:rsidR="00CA068B">
        <w:t>режим</w:t>
      </w:r>
      <w:r w:rsidR="00CA068B" w:rsidRPr="00CA068B">
        <w:rPr>
          <w:lang w:val="en-US"/>
        </w:rPr>
        <w:t xml:space="preserve"> </w:t>
      </w:r>
      <w:r w:rsidR="00CA068B">
        <w:t>доступа</w:t>
      </w:r>
      <w:r w:rsidR="00CA068B" w:rsidRPr="00CA068B">
        <w:rPr>
          <w:lang w:val="en-US"/>
        </w:rPr>
        <w:t xml:space="preserve">: </w:t>
      </w:r>
      <w:r w:rsidR="00CA068B">
        <w:rPr>
          <w:lang w:val="en-US"/>
        </w:rPr>
        <w:fldChar w:fldCharType="begin"/>
      </w:r>
      <w:r w:rsidR="00CA068B">
        <w:rPr>
          <w:lang w:val="en-US"/>
        </w:rPr>
        <w:instrText xml:space="preserve"> HYPERLINK "</w:instrText>
      </w:r>
      <w:r w:rsidR="00CA068B" w:rsidRPr="00CA068B">
        <w:rPr>
          <w:lang w:val="en-US"/>
        </w:rPr>
        <w:instrText>https://www.kaggle.com/c/tpu-getting-started/data</w:instrText>
      </w:r>
      <w:r w:rsidR="00CA068B">
        <w:rPr>
          <w:lang w:val="en-US"/>
        </w:rPr>
        <w:instrText xml:space="preserve">" </w:instrText>
      </w:r>
      <w:r w:rsidR="00CA068B">
        <w:rPr>
          <w:lang w:val="en-US"/>
        </w:rPr>
        <w:fldChar w:fldCharType="separate"/>
      </w:r>
      <w:r w:rsidR="00CA068B" w:rsidRPr="004F5F5A">
        <w:rPr>
          <w:rStyle w:val="aa"/>
          <w:lang w:val="en-US"/>
        </w:rPr>
        <w:t>https://www.kaggle.com/c/tpu-getting-started/data</w:t>
      </w:r>
      <w:r w:rsidR="00CA068B">
        <w:rPr>
          <w:lang w:val="en-US"/>
        </w:rPr>
        <w:fldChar w:fldCharType="end"/>
      </w:r>
    </w:p>
    <w:p w14:paraId="4FB862AE" w14:textId="7F95AB80" w:rsidR="00CA068B" w:rsidRDefault="005C5126" w:rsidP="005C5126">
      <w:pPr>
        <w:pStyle w:val="a4"/>
        <w:ind w:left="0" w:firstLine="0"/>
        <w:jc w:val="left"/>
        <w:rPr>
          <w:lang w:val="en-US"/>
        </w:rPr>
        <w:pPrChange w:id="627" w:author="Dron" w:date="2024-09-26T19:08:00Z">
          <w:pPr>
            <w:pStyle w:val="a4"/>
            <w:numPr>
              <w:numId w:val="5"/>
            </w:numPr>
            <w:ind w:left="1429" w:hanging="360"/>
          </w:pPr>
        </w:pPrChange>
      </w:pPr>
      <w:ins w:id="628" w:author="Dron" w:date="2024-09-26T19:08:00Z">
        <w:r w:rsidRPr="005C5126">
          <w:rPr>
            <w:lang w:val="en-US"/>
            <w:rPrChange w:id="629" w:author="Dron" w:date="2024-09-26T19:08:00Z">
              <w:rPr/>
            </w:rPrChange>
          </w:rPr>
          <w:t xml:space="preserve">3. </w:t>
        </w:r>
      </w:ins>
      <w:r w:rsidR="00CA068B">
        <w:rPr>
          <w:lang w:val="en-US"/>
        </w:rPr>
        <w:t>O</w:t>
      </w:r>
      <w:r w:rsidR="00CA068B" w:rsidRPr="00CA068B">
        <w:rPr>
          <w:lang w:val="en-US"/>
        </w:rPr>
        <w:t>xford_flowers102</w:t>
      </w:r>
      <w:r w:rsidR="00CA068B">
        <w:rPr>
          <w:lang w:val="en-US"/>
        </w:rPr>
        <w:t xml:space="preserve"> dataset – </w:t>
      </w:r>
      <w:r w:rsidR="00CA068B">
        <w:t>режим</w:t>
      </w:r>
      <w:r w:rsidR="00CA068B" w:rsidRPr="00CA068B">
        <w:rPr>
          <w:lang w:val="en-US"/>
        </w:rPr>
        <w:t xml:space="preserve"> </w:t>
      </w:r>
      <w:r w:rsidR="00CA068B">
        <w:t>доступа</w:t>
      </w:r>
      <w:r w:rsidR="00CA068B" w:rsidRPr="00CA068B">
        <w:rPr>
          <w:lang w:val="en-US"/>
        </w:rPr>
        <w:t xml:space="preserve">: </w:t>
      </w:r>
      <w:r w:rsidR="00CA068B">
        <w:rPr>
          <w:lang w:val="en-US"/>
        </w:rPr>
        <w:fldChar w:fldCharType="begin"/>
      </w:r>
      <w:r w:rsidR="00CA068B">
        <w:rPr>
          <w:lang w:val="en-US"/>
        </w:rPr>
        <w:instrText xml:space="preserve"> HYPERLINK "</w:instrText>
      </w:r>
      <w:r w:rsidR="00CA068B" w:rsidRPr="00CA068B">
        <w:rPr>
          <w:lang w:val="en-US"/>
        </w:rPr>
        <w:instrText>https://www.tensorflow.org/datasets/catalog/oxford_flowers102</w:instrText>
      </w:r>
      <w:r w:rsidR="00CA068B">
        <w:rPr>
          <w:lang w:val="en-US"/>
        </w:rPr>
        <w:instrText xml:space="preserve">" </w:instrText>
      </w:r>
      <w:r w:rsidR="00CA068B">
        <w:rPr>
          <w:lang w:val="en-US"/>
        </w:rPr>
        <w:fldChar w:fldCharType="separate"/>
      </w:r>
      <w:r w:rsidR="00CA068B" w:rsidRPr="004F5F5A">
        <w:rPr>
          <w:rStyle w:val="aa"/>
          <w:lang w:val="en-US"/>
        </w:rPr>
        <w:t>https://www.tensorflow.org/datasets/catalog/oxford_flowers102</w:t>
      </w:r>
      <w:r w:rsidR="00CA068B">
        <w:rPr>
          <w:lang w:val="en-US"/>
        </w:rPr>
        <w:fldChar w:fldCharType="end"/>
      </w:r>
    </w:p>
    <w:p w14:paraId="1D2AFE5E" w14:textId="1523BF69" w:rsidR="00CA068B" w:rsidDel="00CA068B" w:rsidRDefault="005C5126" w:rsidP="005C5126">
      <w:pPr>
        <w:pStyle w:val="a4"/>
        <w:numPr>
          <w:ilvl w:val="0"/>
          <w:numId w:val="5"/>
        </w:numPr>
        <w:ind w:left="0" w:firstLine="0"/>
        <w:jc w:val="left"/>
        <w:rPr>
          <w:del w:id="630" w:author="netok1383@gmail.com" w:date="2024-09-26T16:47:00Z"/>
          <w:lang w:val="en-US"/>
        </w:rPr>
        <w:pPrChange w:id="631" w:author="Dron" w:date="2024-09-26T19:08:00Z">
          <w:pPr>
            <w:pStyle w:val="a4"/>
            <w:numPr>
              <w:numId w:val="5"/>
            </w:numPr>
            <w:ind w:left="1429" w:hanging="360"/>
          </w:pPr>
        </w:pPrChange>
      </w:pPr>
      <w:ins w:id="632" w:author="Dron" w:date="2024-09-26T19:08:00Z">
        <w:r w:rsidRPr="005C5126">
          <w:rPr>
            <w:lang w:val="en-US"/>
            <w:rPrChange w:id="633" w:author="Dron" w:date="2024-09-26T19:08:00Z">
              <w:rPr/>
            </w:rPrChange>
          </w:rPr>
          <w:t xml:space="preserve">4. </w:t>
        </w:r>
      </w:ins>
      <w:proofErr w:type="spellStart"/>
      <w:r w:rsidR="00CA068B" w:rsidRPr="00CA068B">
        <w:rPr>
          <w:lang w:val="en-US"/>
        </w:rPr>
        <w:t>EfficientNet</w:t>
      </w:r>
      <w:proofErr w:type="spellEnd"/>
      <w:r w:rsidR="00CA068B" w:rsidRPr="00CA068B">
        <w:rPr>
          <w:lang w:val="en-US"/>
        </w:rPr>
        <w:t xml:space="preserve"> B0 to B7 – </w:t>
      </w:r>
      <w:r w:rsidR="00CA068B">
        <w:t>режим</w:t>
      </w:r>
      <w:r w:rsidR="00CA068B" w:rsidRPr="00CA068B">
        <w:rPr>
          <w:lang w:val="en-US"/>
        </w:rPr>
        <w:t xml:space="preserve"> </w:t>
      </w:r>
      <w:r w:rsidR="00CA068B">
        <w:t>доступа</w:t>
      </w:r>
      <w:r w:rsidR="00CA068B" w:rsidRPr="00CA068B">
        <w:rPr>
          <w:lang w:val="en-US"/>
        </w:rPr>
        <w:t xml:space="preserve">: </w:t>
      </w:r>
      <w:r w:rsidR="00CA068B">
        <w:rPr>
          <w:lang w:val="en-US"/>
        </w:rPr>
        <w:fldChar w:fldCharType="begin"/>
      </w:r>
      <w:r w:rsidR="00CA068B">
        <w:rPr>
          <w:lang w:val="en-US"/>
        </w:rPr>
        <w:instrText xml:space="preserve"> HYPERLINK "</w:instrText>
      </w:r>
      <w:r w:rsidR="00CA068B" w:rsidRPr="00CA068B">
        <w:rPr>
          <w:lang w:val="en-US"/>
        </w:rPr>
        <w:instrText>https://keras.io/api/applications/efficientnet/</w:instrText>
      </w:r>
      <w:r w:rsidR="00CA068B">
        <w:rPr>
          <w:lang w:val="en-US"/>
        </w:rPr>
        <w:instrText xml:space="preserve">" </w:instrText>
      </w:r>
      <w:r w:rsidR="00CA068B">
        <w:rPr>
          <w:lang w:val="en-US"/>
        </w:rPr>
        <w:fldChar w:fldCharType="separate"/>
      </w:r>
      <w:r w:rsidR="00CA068B" w:rsidRPr="004F5F5A">
        <w:rPr>
          <w:rStyle w:val="aa"/>
          <w:lang w:val="en-US"/>
        </w:rPr>
        <w:t>https://keras.io/api/applications/efficientnet/</w:t>
      </w:r>
      <w:r w:rsidR="00CA068B">
        <w:rPr>
          <w:lang w:val="en-US"/>
        </w:rPr>
        <w:fldChar w:fldCharType="end"/>
      </w:r>
    </w:p>
    <w:p w14:paraId="45D98105" w14:textId="77777777" w:rsidR="00CA068B" w:rsidRDefault="00CA068B" w:rsidP="005C5126">
      <w:pPr>
        <w:pStyle w:val="a4"/>
        <w:ind w:left="0" w:firstLine="0"/>
        <w:jc w:val="left"/>
        <w:rPr>
          <w:ins w:id="634" w:author="netok1383@gmail.com" w:date="2024-09-26T16:47:00Z"/>
          <w:lang w:val="en-US"/>
        </w:rPr>
        <w:pPrChange w:id="635" w:author="Dron" w:date="2024-09-26T19:08:00Z">
          <w:pPr>
            <w:pStyle w:val="a4"/>
            <w:numPr>
              <w:numId w:val="5"/>
            </w:numPr>
            <w:ind w:left="1429" w:hanging="360"/>
          </w:pPr>
        </w:pPrChange>
      </w:pPr>
    </w:p>
    <w:p w14:paraId="26A93B65" w14:textId="33AC3E04" w:rsidR="005C5126" w:rsidRPr="00852F72" w:rsidRDefault="005C5126" w:rsidP="00852F72">
      <w:pPr>
        <w:pStyle w:val="a4"/>
        <w:ind w:left="0" w:firstLine="0"/>
        <w:jc w:val="left"/>
        <w:rPr>
          <w:ins w:id="636" w:author="Dron" w:date="2024-09-26T19:08:00Z"/>
          <w:lang w:val="en-US"/>
          <w:rPrChange w:id="637" w:author="Dron" w:date="2024-09-26T19:09:00Z">
            <w:rPr>
              <w:ins w:id="638" w:author="Dron" w:date="2024-09-26T19:08:00Z"/>
            </w:rPr>
          </w:rPrChange>
        </w:rPr>
        <w:pPrChange w:id="639" w:author="Dron" w:date="2024-09-26T19:09:00Z">
          <w:pPr>
            <w:pStyle w:val="a4"/>
            <w:ind w:left="0" w:firstLine="0"/>
          </w:pPr>
        </w:pPrChange>
      </w:pPr>
      <w:ins w:id="640" w:author="Dron" w:date="2024-09-26T19:08:00Z">
        <w:r w:rsidRPr="00852F72">
          <w:rPr>
            <w:lang w:val="en-US"/>
            <w:rPrChange w:id="641" w:author="Dron" w:date="2024-09-26T19:09:00Z">
              <w:rPr/>
            </w:rPrChange>
          </w:rPr>
          <w:t>5.</w:t>
        </w:r>
      </w:ins>
      <w:ins w:id="642" w:author="Dron" w:date="2024-09-26T19:09:00Z">
        <w:r w:rsidR="00852F72" w:rsidRPr="00852F72">
          <w:rPr>
            <w:lang w:val="en-US"/>
            <w:rPrChange w:id="643" w:author="Dron" w:date="2024-09-26T19:09:00Z">
              <w:rPr/>
            </w:rPrChange>
          </w:rPr>
          <w:t xml:space="preserve"> </w:t>
        </w:r>
        <w:r w:rsidR="00852F72" w:rsidRPr="00852F72">
          <w:rPr>
            <w:lang w:val="en-US"/>
            <w:rPrChange w:id="644" w:author="Dron" w:date="2024-09-26T19:09:00Z">
              <w:rPr/>
            </w:rPrChange>
          </w:rPr>
          <w:t xml:space="preserve">Introduction to SIFT (Scale-Invariant Feature Transform) </w:t>
        </w:r>
        <w:r w:rsidR="00852F72" w:rsidRPr="00852F72">
          <w:rPr>
            <w:lang w:val="en-US"/>
            <w:rPrChange w:id="645" w:author="Dron" w:date="2024-09-26T19:09:00Z">
              <w:rPr/>
            </w:rPrChange>
          </w:rPr>
          <w:t xml:space="preserve">- </w:t>
        </w:r>
      </w:ins>
      <w:ins w:id="646" w:author="netok1383@gmail.com" w:date="2024-09-26T16:48:00Z">
        <w:r w:rsidR="00634798">
          <w:t>режим</w:t>
        </w:r>
        <w:r w:rsidR="00634798" w:rsidRPr="00852F72">
          <w:rPr>
            <w:lang w:val="en-US"/>
            <w:rPrChange w:id="647" w:author="Dron" w:date="2024-09-26T19:09:00Z">
              <w:rPr/>
            </w:rPrChange>
          </w:rPr>
          <w:t xml:space="preserve"> </w:t>
        </w:r>
        <w:r w:rsidR="00634798">
          <w:t>доступа</w:t>
        </w:r>
        <w:r w:rsidR="00634798" w:rsidRPr="00852F72">
          <w:rPr>
            <w:lang w:val="en-US"/>
            <w:rPrChange w:id="648" w:author="Dron" w:date="2024-09-26T19:09:00Z">
              <w:rPr/>
            </w:rPrChange>
          </w:rPr>
          <w:t>:</w:t>
        </w:r>
      </w:ins>
    </w:p>
    <w:p w14:paraId="317130D5" w14:textId="665003A8" w:rsidR="00CA068B" w:rsidRPr="002A4974" w:rsidRDefault="00634798" w:rsidP="005C5126">
      <w:pPr>
        <w:pStyle w:val="a4"/>
        <w:ind w:left="0" w:firstLine="0"/>
        <w:rPr>
          <w:rPrChange w:id="649" w:author="Dron" w:date="2024-09-26T18:49:00Z">
            <w:rPr>
              <w:lang w:val="en-US"/>
            </w:rPr>
          </w:rPrChange>
        </w:rPr>
        <w:pPrChange w:id="650" w:author="Dron" w:date="2024-09-26T19:08:00Z">
          <w:pPr>
            <w:pStyle w:val="a4"/>
            <w:numPr>
              <w:numId w:val="5"/>
            </w:numPr>
            <w:ind w:left="1429" w:hanging="360"/>
          </w:pPr>
        </w:pPrChange>
      </w:pPr>
      <w:ins w:id="651" w:author="netok1383@gmail.com" w:date="2024-09-26T16:48:00Z">
        <w:del w:id="652" w:author="Dron" w:date="2024-09-26T19:07:00Z">
          <w:r w:rsidRPr="002A4974" w:rsidDel="005C5126">
            <w:rPr>
              <w:rPrChange w:id="653" w:author="Dron" w:date="2024-09-26T18:49:00Z">
                <w:rPr/>
              </w:rPrChange>
            </w:rPr>
            <w:delText xml:space="preserve"> </w:delText>
          </w:r>
        </w:del>
        <w:r w:rsidRPr="00634798">
          <w:rPr>
            <w:lang w:val="en-US"/>
          </w:rPr>
          <w:t>https</w:t>
        </w:r>
        <w:r w:rsidRPr="002A4974">
          <w:rPr>
            <w:rPrChange w:id="654" w:author="Dron" w:date="2024-09-26T18:49:00Z">
              <w:rPr>
                <w:lang w:val="en-US"/>
              </w:rPr>
            </w:rPrChange>
          </w:rPr>
          <w:t>://</w:t>
        </w:r>
        <w:r w:rsidRPr="00634798">
          <w:rPr>
            <w:lang w:val="en-US"/>
          </w:rPr>
          <w:t>docs</w:t>
        </w:r>
        <w:r w:rsidRPr="002A4974">
          <w:rPr>
            <w:rPrChange w:id="655" w:author="Dron" w:date="2024-09-26T18:49:00Z">
              <w:rPr>
                <w:lang w:val="en-US"/>
              </w:rPr>
            </w:rPrChange>
          </w:rPr>
          <w:t>.</w:t>
        </w:r>
        <w:proofErr w:type="spellStart"/>
        <w:r w:rsidRPr="00634798">
          <w:rPr>
            <w:lang w:val="en-US"/>
          </w:rPr>
          <w:t>opencv</w:t>
        </w:r>
        <w:proofErr w:type="spellEnd"/>
        <w:r w:rsidRPr="002A4974">
          <w:rPr>
            <w:rPrChange w:id="656" w:author="Dron" w:date="2024-09-26T18:49:00Z">
              <w:rPr>
                <w:lang w:val="en-US"/>
              </w:rPr>
            </w:rPrChange>
          </w:rPr>
          <w:t>.</w:t>
        </w:r>
        <w:r w:rsidRPr="00634798">
          <w:rPr>
            <w:lang w:val="en-US"/>
          </w:rPr>
          <w:t>org</w:t>
        </w:r>
        <w:r w:rsidRPr="002A4974">
          <w:rPr>
            <w:rPrChange w:id="657" w:author="Dron" w:date="2024-09-26T18:49:00Z">
              <w:rPr>
                <w:lang w:val="en-US"/>
              </w:rPr>
            </w:rPrChange>
          </w:rPr>
          <w:t>/4.</w:t>
        </w:r>
        <w:r w:rsidRPr="00634798">
          <w:rPr>
            <w:lang w:val="en-US"/>
          </w:rPr>
          <w:t>x</w:t>
        </w:r>
        <w:r w:rsidRPr="002A4974">
          <w:rPr>
            <w:rPrChange w:id="658" w:author="Dron" w:date="2024-09-26T18:49:00Z">
              <w:rPr>
                <w:lang w:val="en-US"/>
              </w:rPr>
            </w:rPrChange>
          </w:rPr>
          <w:t>/</w:t>
        </w:r>
        <w:r w:rsidRPr="00634798">
          <w:rPr>
            <w:lang w:val="en-US"/>
          </w:rPr>
          <w:t>da</w:t>
        </w:r>
        <w:r w:rsidRPr="002A4974">
          <w:rPr>
            <w:rPrChange w:id="659" w:author="Dron" w:date="2024-09-26T18:49:00Z">
              <w:rPr>
                <w:lang w:val="en-US"/>
              </w:rPr>
            </w:rPrChange>
          </w:rPr>
          <w:t>/</w:t>
        </w:r>
        <w:r w:rsidRPr="00634798">
          <w:rPr>
            <w:lang w:val="en-US"/>
          </w:rPr>
          <w:t>df</w:t>
        </w:r>
        <w:r w:rsidRPr="002A4974">
          <w:rPr>
            <w:rPrChange w:id="660" w:author="Dron" w:date="2024-09-26T18:49:00Z">
              <w:rPr>
                <w:lang w:val="en-US"/>
              </w:rPr>
            </w:rPrChange>
          </w:rPr>
          <w:t>5/</w:t>
        </w:r>
        <w:r w:rsidRPr="00634798">
          <w:rPr>
            <w:lang w:val="en-US"/>
          </w:rPr>
          <w:t>tutorial</w:t>
        </w:r>
        <w:r w:rsidRPr="002A4974">
          <w:rPr>
            <w:rPrChange w:id="661" w:author="Dron" w:date="2024-09-26T18:49:00Z">
              <w:rPr>
                <w:lang w:val="en-US"/>
              </w:rPr>
            </w:rPrChange>
          </w:rPr>
          <w:t>_</w:t>
        </w:r>
        <w:proofErr w:type="spellStart"/>
        <w:r w:rsidRPr="00634798">
          <w:rPr>
            <w:lang w:val="en-US"/>
          </w:rPr>
          <w:t>py</w:t>
        </w:r>
        <w:proofErr w:type="spellEnd"/>
        <w:r w:rsidRPr="002A4974">
          <w:rPr>
            <w:rPrChange w:id="662" w:author="Dron" w:date="2024-09-26T18:49:00Z">
              <w:rPr>
                <w:lang w:val="en-US"/>
              </w:rPr>
            </w:rPrChange>
          </w:rPr>
          <w:t>_</w:t>
        </w:r>
        <w:r w:rsidRPr="00634798">
          <w:rPr>
            <w:lang w:val="en-US"/>
          </w:rPr>
          <w:t>sift</w:t>
        </w:r>
        <w:r w:rsidRPr="002A4974">
          <w:rPr>
            <w:rPrChange w:id="663" w:author="Dron" w:date="2024-09-26T18:49:00Z">
              <w:rPr>
                <w:lang w:val="en-US"/>
              </w:rPr>
            </w:rPrChange>
          </w:rPr>
          <w:t>_</w:t>
        </w:r>
        <w:r w:rsidRPr="00634798">
          <w:rPr>
            <w:lang w:val="en-US"/>
          </w:rPr>
          <w:t>intro</w:t>
        </w:r>
        <w:r w:rsidRPr="002A4974">
          <w:rPr>
            <w:rPrChange w:id="664" w:author="Dron" w:date="2024-09-26T18:49:00Z">
              <w:rPr>
                <w:lang w:val="en-US"/>
              </w:rPr>
            </w:rPrChange>
          </w:rPr>
          <w:t>.</w:t>
        </w:r>
        <w:r w:rsidRPr="00634798">
          <w:rPr>
            <w:lang w:val="en-US"/>
          </w:rPr>
          <w:t>html</w:t>
        </w:r>
      </w:ins>
    </w:p>
    <w:sectPr w:rsidR="00CA068B" w:rsidRPr="002A4974" w:rsidSect="00D459E6">
      <w:footerReference w:type="default" r:id="rId19"/>
      <w:pgSz w:w="11906" w:h="16838"/>
      <w:pgMar w:top="1134" w:right="850" w:bottom="1134" w:left="1701" w:header="708" w:footer="708" w:gutter="0"/>
      <w:cols w:space="708"/>
      <w:titlePg/>
      <w:docGrid w:linePitch="381"/>
      <w:sectPrChange w:id="669" w:author="Dron" w:date="2024-09-26T19:19:00Z">
        <w:sectPr w:rsidR="00CA068B" w:rsidRPr="002A4974" w:rsidSect="00D459E6">
          <w:pgMar w:top="1134" w:right="850" w:bottom="1134" w:left="1701" w:header="708" w:footer="708" w:gutter="0"/>
          <w:titlePg w:val="0"/>
          <w:docGrid w:linePitch="360"/>
        </w:sectPr>
      </w:sectPrChange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C9B691" w14:textId="77777777" w:rsidR="006336E2" w:rsidRDefault="006336E2" w:rsidP="00D459E6">
      <w:pPr>
        <w:spacing w:line="240" w:lineRule="auto"/>
      </w:pPr>
      <w:r>
        <w:separator/>
      </w:r>
    </w:p>
  </w:endnote>
  <w:endnote w:type="continuationSeparator" w:id="0">
    <w:p w14:paraId="1A0ACA4C" w14:textId="77777777" w:rsidR="006336E2" w:rsidRDefault="006336E2" w:rsidP="00D459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ustomXmlInsRangeStart w:id="665" w:author="Dron" w:date="2024-09-26T19:19:00Z"/>
  <w:sdt>
    <w:sdtPr>
      <w:id w:val="-1846083186"/>
      <w:docPartObj>
        <w:docPartGallery w:val="Page Numbers (Bottom of Page)"/>
        <w:docPartUnique/>
      </w:docPartObj>
    </w:sdtPr>
    <w:sdtContent>
      <w:customXmlInsRangeEnd w:id="665"/>
      <w:p w14:paraId="250AAADF" w14:textId="77777777" w:rsidR="00D459E6" w:rsidRDefault="00D459E6">
        <w:pPr>
          <w:pStyle w:val="af1"/>
          <w:jc w:val="center"/>
          <w:rPr>
            <w:ins w:id="666" w:author="Dron" w:date="2024-09-26T19:19:00Z"/>
          </w:rPr>
        </w:pPr>
        <w:ins w:id="667" w:author="Dron" w:date="2024-09-26T19:19:00Z"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t>2</w:t>
          </w:r>
          <w:r>
            <w:fldChar w:fldCharType="end"/>
          </w:r>
        </w:ins>
      </w:p>
      <w:customXmlInsRangeStart w:id="668" w:author="Dron" w:date="2024-09-26T19:19:00Z"/>
    </w:sdtContent>
  </w:sdt>
  <w:customXmlInsRangeEnd w:id="668"/>
  <w:p w14:paraId="40F66492" w14:textId="77777777" w:rsidR="00D459E6" w:rsidRDefault="00D459E6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B6626A" w14:textId="77777777" w:rsidR="006336E2" w:rsidRDefault="006336E2" w:rsidP="00D459E6">
      <w:pPr>
        <w:spacing w:line="240" w:lineRule="auto"/>
      </w:pPr>
      <w:r>
        <w:separator/>
      </w:r>
    </w:p>
  </w:footnote>
  <w:footnote w:type="continuationSeparator" w:id="0">
    <w:p w14:paraId="4C4A4E27" w14:textId="77777777" w:rsidR="006336E2" w:rsidRDefault="006336E2" w:rsidP="00D459E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2515B"/>
    <w:multiLevelType w:val="hybridMultilevel"/>
    <w:tmpl w:val="A42CB2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32A6453"/>
    <w:multiLevelType w:val="hybridMultilevel"/>
    <w:tmpl w:val="02F486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FAD537D"/>
    <w:multiLevelType w:val="hybridMultilevel"/>
    <w:tmpl w:val="389E68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77D615FD"/>
    <w:multiLevelType w:val="hybridMultilevel"/>
    <w:tmpl w:val="77F43B6E"/>
    <w:lvl w:ilvl="0" w:tplc="0419000F">
      <w:start w:val="1"/>
      <w:numFmt w:val="decimal"/>
      <w:lvlText w:val="%1."/>
      <w:lvlJc w:val="left"/>
      <w:pPr>
        <w:ind w:left="1498" w:hanging="360"/>
      </w:pPr>
    </w:lvl>
    <w:lvl w:ilvl="1" w:tplc="04190019" w:tentative="1">
      <w:start w:val="1"/>
      <w:numFmt w:val="lowerLetter"/>
      <w:lvlText w:val="%2."/>
      <w:lvlJc w:val="left"/>
      <w:pPr>
        <w:ind w:left="2218" w:hanging="360"/>
      </w:pPr>
    </w:lvl>
    <w:lvl w:ilvl="2" w:tplc="0419001B" w:tentative="1">
      <w:start w:val="1"/>
      <w:numFmt w:val="lowerRoman"/>
      <w:lvlText w:val="%3."/>
      <w:lvlJc w:val="right"/>
      <w:pPr>
        <w:ind w:left="2938" w:hanging="180"/>
      </w:pPr>
    </w:lvl>
    <w:lvl w:ilvl="3" w:tplc="0419000F" w:tentative="1">
      <w:start w:val="1"/>
      <w:numFmt w:val="decimal"/>
      <w:lvlText w:val="%4."/>
      <w:lvlJc w:val="left"/>
      <w:pPr>
        <w:ind w:left="3658" w:hanging="360"/>
      </w:pPr>
    </w:lvl>
    <w:lvl w:ilvl="4" w:tplc="04190019" w:tentative="1">
      <w:start w:val="1"/>
      <w:numFmt w:val="lowerLetter"/>
      <w:lvlText w:val="%5."/>
      <w:lvlJc w:val="left"/>
      <w:pPr>
        <w:ind w:left="4378" w:hanging="360"/>
      </w:pPr>
    </w:lvl>
    <w:lvl w:ilvl="5" w:tplc="0419001B" w:tentative="1">
      <w:start w:val="1"/>
      <w:numFmt w:val="lowerRoman"/>
      <w:lvlText w:val="%6."/>
      <w:lvlJc w:val="right"/>
      <w:pPr>
        <w:ind w:left="5098" w:hanging="180"/>
      </w:pPr>
    </w:lvl>
    <w:lvl w:ilvl="6" w:tplc="0419000F" w:tentative="1">
      <w:start w:val="1"/>
      <w:numFmt w:val="decimal"/>
      <w:lvlText w:val="%7."/>
      <w:lvlJc w:val="left"/>
      <w:pPr>
        <w:ind w:left="5818" w:hanging="360"/>
      </w:pPr>
    </w:lvl>
    <w:lvl w:ilvl="7" w:tplc="04190019" w:tentative="1">
      <w:start w:val="1"/>
      <w:numFmt w:val="lowerLetter"/>
      <w:lvlText w:val="%8."/>
      <w:lvlJc w:val="left"/>
      <w:pPr>
        <w:ind w:left="6538" w:hanging="360"/>
      </w:pPr>
    </w:lvl>
    <w:lvl w:ilvl="8" w:tplc="0419001B" w:tentative="1">
      <w:start w:val="1"/>
      <w:numFmt w:val="lowerRoman"/>
      <w:lvlText w:val="%9."/>
      <w:lvlJc w:val="right"/>
      <w:pPr>
        <w:ind w:left="7258" w:hanging="180"/>
      </w:pPr>
    </w:lvl>
  </w:abstractNum>
  <w:abstractNum w:abstractNumId="4" w15:restartNumberingAfterBreak="0">
    <w:nsid w:val="79D64A9D"/>
    <w:multiLevelType w:val="hybridMultilevel"/>
    <w:tmpl w:val="4EC081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ron">
    <w15:presenceInfo w15:providerId="None" w15:userId="Dron"/>
  </w15:person>
  <w15:person w15:author="netok1383@gmail.com">
    <w15:presenceInfo w15:providerId="Windows Live" w15:userId="080a503daab1016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trackRevision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868"/>
    <w:rsid w:val="000D1066"/>
    <w:rsid w:val="000E07E5"/>
    <w:rsid w:val="000F25A5"/>
    <w:rsid w:val="000F4A15"/>
    <w:rsid w:val="001626B1"/>
    <w:rsid w:val="0018723E"/>
    <w:rsid w:val="0019785D"/>
    <w:rsid w:val="0023349D"/>
    <w:rsid w:val="00234AB2"/>
    <w:rsid w:val="00260B58"/>
    <w:rsid w:val="002A4974"/>
    <w:rsid w:val="002B1AF9"/>
    <w:rsid w:val="00371786"/>
    <w:rsid w:val="003E6F39"/>
    <w:rsid w:val="00455AB4"/>
    <w:rsid w:val="00492050"/>
    <w:rsid w:val="004A4153"/>
    <w:rsid w:val="0054581B"/>
    <w:rsid w:val="00563F4F"/>
    <w:rsid w:val="005C5126"/>
    <w:rsid w:val="005E506A"/>
    <w:rsid w:val="006336E2"/>
    <w:rsid w:val="00634798"/>
    <w:rsid w:val="00693BF9"/>
    <w:rsid w:val="006A0044"/>
    <w:rsid w:val="006E602E"/>
    <w:rsid w:val="00730F32"/>
    <w:rsid w:val="007524C3"/>
    <w:rsid w:val="0079692F"/>
    <w:rsid w:val="007A1139"/>
    <w:rsid w:val="007F5D6A"/>
    <w:rsid w:val="00825088"/>
    <w:rsid w:val="00845816"/>
    <w:rsid w:val="00852F72"/>
    <w:rsid w:val="008F3BD0"/>
    <w:rsid w:val="009123D6"/>
    <w:rsid w:val="009F45EC"/>
    <w:rsid w:val="00A20ECF"/>
    <w:rsid w:val="00A426ED"/>
    <w:rsid w:val="00A867A9"/>
    <w:rsid w:val="00A95F52"/>
    <w:rsid w:val="00AF5D01"/>
    <w:rsid w:val="00B06B90"/>
    <w:rsid w:val="00B31868"/>
    <w:rsid w:val="00B37EDE"/>
    <w:rsid w:val="00BA3E46"/>
    <w:rsid w:val="00BF2BEB"/>
    <w:rsid w:val="00C0740B"/>
    <w:rsid w:val="00C15B52"/>
    <w:rsid w:val="00CA068B"/>
    <w:rsid w:val="00D336D8"/>
    <w:rsid w:val="00D459E6"/>
    <w:rsid w:val="00DA6A01"/>
    <w:rsid w:val="00DE3B49"/>
    <w:rsid w:val="00E02404"/>
    <w:rsid w:val="00E24CEB"/>
    <w:rsid w:val="00EA1F8D"/>
    <w:rsid w:val="00EC6EEA"/>
    <w:rsid w:val="00EE09A6"/>
    <w:rsid w:val="00EE1D19"/>
    <w:rsid w:val="00F227F9"/>
    <w:rsid w:val="00F519E5"/>
    <w:rsid w:val="00F92123"/>
    <w:rsid w:val="00FB74B3"/>
    <w:rsid w:val="00FD0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6683D2"/>
  <w15:chartTrackingRefBased/>
  <w15:docId w15:val="{7A8D6996-A4B8-4B04-8838-5158ED65F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6A01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рисунок"/>
    <w:basedOn w:val="2"/>
    <w:next w:val="a"/>
    <w:link w:val="10"/>
    <w:uiPriority w:val="9"/>
    <w:qFormat/>
    <w:rsid w:val="00DA6A01"/>
    <w:pPr>
      <w:outlineLvl w:val="0"/>
    </w:pPr>
    <w:rPr>
      <w:sz w:val="32"/>
      <w:szCs w:val="28"/>
    </w:rPr>
  </w:style>
  <w:style w:type="paragraph" w:styleId="2">
    <w:name w:val="heading 2"/>
    <w:aliases w:val="Подзаголовок_биг"/>
    <w:basedOn w:val="a"/>
    <w:next w:val="a"/>
    <w:link w:val="20"/>
    <w:uiPriority w:val="9"/>
    <w:unhideWhenUsed/>
    <w:qFormat/>
    <w:rsid w:val="00DA6A01"/>
    <w:pPr>
      <w:keepNext/>
      <w:keepLines/>
      <w:spacing w:line="240" w:lineRule="auto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4581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6B9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БИГ БУБА"/>
    <w:uiPriority w:val="1"/>
    <w:qFormat/>
    <w:rsid w:val="005C5126"/>
    <w:pPr>
      <w:spacing w:after="0" w:line="240" w:lineRule="auto"/>
      <w:jc w:val="center"/>
    </w:pPr>
    <w:rPr>
      <w:rFonts w:ascii="Times New Roman" w:hAnsi="Times New Roman"/>
      <w:bCs/>
      <w:noProof/>
      <w:sz w:val="24"/>
      <w:szCs w:val="18"/>
    </w:rPr>
  </w:style>
  <w:style w:type="paragraph" w:styleId="a4">
    <w:name w:val="List Paragraph"/>
    <w:basedOn w:val="a"/>
    <w:uiPriority w:val="34"/>
    <w:qFormat/>
    <w:rsid w:val="007524C3"/>
    <w:pPr>
      <w:ind w:left="720"/>
      <w:contextualSpacing/>
    </w:pPr>
  </w:style>
  <w:style w:type="character" w:customStyle="1" w:styleId="10">
    <w:name w:val="Заголовок 1 Знак"/>
    <w:aliases w:val="рисунок Знак"/>
    <w:basedOn w:val="a0"/>
    <w:link w:val="1"/>
    <w:uiPriority w:val="9"/>
    <w:rsid w:val="00DA6A01"/>
    <w:rPr>
      <w:rFonts w:ascii="Times New Roman" w:eastAsiaTheme="majorEastAsia" w:hAnsi="Times New Roman" w:cstheme="majorBidi"/>
      <w:b/>
      <w:color w:val="000000" w:themeColor="text1"/>
      <w:sz w:val="32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06B90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54581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5">
    <w:name w:val="annotation reference"/>
    <w:basedOn w:val="a0"/>
    <w:uiPriority w:val="99"/>
    <w:semiHidden/>
    <w:unhideWhenUsed/>
    <w:rsid w:val="00EE09A6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EE09A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EE09A6"/>
    <w:rPr>
      <w:rFonts w:ascii="Times New Roman" w:hAnsi="Times New Roman"/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EE09A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EE09A6"/>
    <w:rPr>
      <w:rFonts w:ascii="Times New Roman" w:hAnsi="Times New Roman"/>
      <w:b/>
      <w:bCs/>
      <w:sz w:val="20"/>
      <w:szCs w:val="20"/>
    </w:rPr>
  </w:style>
  <w:style w:type="character" w:styleId="aa">
    <w:name w:val="Hyperlink"/>
    <w:basedOn w:val="a0"/>
    <w:uiPriority w:val="99"/>
    <w:unhideWhenUsed/>
    <w:rsid w:val="00B37EDE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B37EDE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37EDE"/>
    <w:rPr>
      <w:color w:val="954F72" w:themeColor="followedHyperlink"/>
      <w:u w:val="single"/>
    </w:rPr>
  </w:style>
  <w:style w:type="character" w:customStyle="1" w:styleId="20">
    <w:name w:val="Заголовок 2 Знак"/>
    <w:aliases w:val="Подзаголовок_биг Знак"/>
    <w:basedOn w:val="a0"/>
    <w:link w:val="2"/>
    <w:uiPriority w:val="9"/>
    <w:rsid w:val="00DA6A01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ad">
    <w:name w:val="TOC Heading"/>
    <w:basedOn w:val="1"/>
    <w:next w:val="a"/>
    <w:uiPriority w:val="39"/>
    <w:unhideWhenUsed/>
    <w:qFormat/>
    <w:rsid w:val="002A4974"/>
    <w:pPr>
      <w:spacing w:before="240" w:line="259" w:lineRule="auto"/>
      <w:jc w:val="left"/>
      <w:outlineLvl w:val="9"/>
    </w:pPr>
    <w:rPr>
      <w:rFonts w:asciiTheme="majorHAnsi" w:hAnsiTheme="majorHAnsi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A497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A4974"/>
    <w:pPr>
      <w:spacing w:after="100"/>
      <w:ind w:left="280"/>
    </w:pPr>
  </w:style>
  <w:style w:type="table" w:styleId="ae">
    <w:name w:val="Table Grid"/>
    <w:basedOn w:val="a1"/>
    <w:uiPriority w:val="39"/>
    <w:rsid w:val="00DA6A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D459E6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D459E6"/>
    <w:rPr>
      <w:rFonts w:ascii="Times New Roman" w:hAnsi="Times New Roman"/>
      <w:sz w:val="28"/>
    </w:rPr>
  </w:style>
  <w:style w:type="paragraph" w:styleId="af1">
    <w:name w:val="footer"/>
    <w:basedOn w:val="a"/>
    <w:link w:val="af2"/>
    <w:uiPriority w:val="99"/>
    <w:unhideWhenUsed/>
    <w:rsid w:val="00D459E6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D459E6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4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D7BA8D-9E19-4903-8B72-C661FFB96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18</Pages>
  <Words>2586</Words>
  <Characters>14746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netok1383@gmail.com</dc:creator>
  <cp:keywords/>
  <dc:description/>
  <cp:lastModifiedBy>Dron</cp:lastModifiedBy>
  <cp:revision>10</cp:revision>
  <dcterms:created xsi:type="dcterms:W3CDTF">2024-09-26T09:09:00Z</dcterms:created>
  <dcterms:modified xsi:type="dcterms:W3CDTF">2024-09-26T09:20:00Z</dcterms:modified>
</cp:coreProperties>
</file>